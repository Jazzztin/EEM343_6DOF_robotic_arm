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FE021" w14:textId="6241ABA4" w:rsidR="00097588" w:rsidRDefault="00097588" w:rsidP="00097588">
      <w:pPr>
        <w:pStyle w:val="DefaultParagraphFont1"/>
        <w:jc w:val="center"/>
        <w:rPr>
          <w:rFonts w:ascii="Times New Roman" w:hAnsi="Times New Roman" w:cs="Times New Roman"/>
          <w:bCs/>
          <w:sz w:val="44"/>
          <w:szCs w:val="44"/>
        </w:rPr>
      </w:pPr>
      <w:r>
        <w:rPr>
          <w:rFonts w:ascii="Times New Roman" w:hAnsi="Times New Roman" w:cs="Times New Roman"/>
          <w:bCs/>
          <w:sz w:val="44"/>
          <w:szCs w:val="44"/>
        </w:rPr>
        <w:t xml:space="preserve">Development of </w:t>
      </w:r>
      <w:r w:rsidR="00973AC9">
        <w:rPr>
          <w:rFonts w:ascii="Times New Roman" w:hAnsi="Times New Roman" w:cs="Times New Roman"/>
          <w:bCs/>
          <w:sz w:val="44"/>
          <w:szCs w:val="44"/>
        </w:rPr>
        <w:t>6DOF</w:t>
      </w:r>
      <w:r>
        <w:rPr>
          <w:rFonts w:ascii="Times New Roman" w:hAnsi="Times New Roman" w:cs="Times New Roman"/>
          <w:bCs/>
          <w:sz w:val="44"/>
          <w:szCs w:val="44"/>
        </w:rPr>
        <w:t xml:space="preserve"> Robotic Arm in </w:t>
      </w:r>
    </w:p>
    <w:p w14:paraId="49C62888" w14:textId="77777777" w:rsidR="00097588" w:rsidRPr="00097588" w:rsidRDefault="00097588" w:rsidP="00097588">
      <w:pPr>
        <w:pStyle w:val="DefaultParagraphFont1"/>
        <w:jc w:val="center"/>
        <w:rPr>
          <w:rFonts w:ascii="Times New Roman" w:hAnsi="Times New Roman" w:cs="Times New Roman"/>
          <w:bCs/>
          <w:sz w:val="44"/>
          <w:szCs w:val="44"/>
        </w:rPr>
      </w:pPr>
      <w:r>
        <w:rPr>
          <w:rFonts w:ascii="Times New Roman" w:hAnsi="Times New Roman" w:cs="Times New Roman"/>
          <w:bCs/>
          <w:sz w:val="44"/>
          <w:szCs w:val="44"/>
        </w:rPr>
        <w:t>Agricultural Phenotyping</w:t>
      </w:r>
    </w:p>
    <w:p w14:paraId="520DBB61" w14:textId="77777777" w:rsidR="00E058C1" w:rsidRPr="00147DBE" w:rsidRDefault="00E058C1" w:rsidP="00E058C1">
      <w:pPr>
        <w:jc w:val="center"/>
        <w:rPr>
          <w:rFonts w:ascii="Times New Roman" w:hAnsi="Times New Roman" w:cs="Times New Roman"/>
          <w:sz w:val="12"/>
          <w:szCs w:val="12"/>
        </w:rPr>
      </w:pPr>
    </w:p>
    <w:tbl>
      <w:tblPr>
        <w:tblW w:w="0" w:type="auto"/>
        <w:tblInd w:w="108" w:type="dxa"/>
        <w:tblLayout w:type="fixed"/>
        <w:tblLook w:val="0000" w:firstRow="0" w:lastRow="0" w:firstColumn="0" w:lastColumn="0" w:noHBand="0" w:noVBand="0"/>
      </w:tblPr>
      <w:tblGrid>
        <w:gridCol w:w="5220"/>
        <w:gridCol w:w="5220"/>
      </w:tblGrid>
      <w:tr w:rsidR="00411A52" w:rsidRPr="00A66CC8" w14:paraId="379B5E8A" w14:textId="77777777">
        <w:trPr>
          <w:cantSplit/>
        </w:trPr>
        <w:tc>
          <w:tcPr>
            <w:tcW w:w="5220" w:type="dxa"/>
            <w:tcBorders>
              <w:top w:val="nil"/>
              <w:left w:val="nil"/>
              <w:bottom w:val="nil"/>
              <w:right w:val="nil"/>
            </w:tcBorders>
            <w:vAlign w:val="center"/>
          </w:tcPr>
          <w:p w14:paraId="73DA4723" w14:textId="22394565" w:rsidR="00411A52" w:rsidRPr="00A66CC8" w:rsidRDefault="00B45B7A" w:rsidP="00E058C1">
            <w:pPr>
              <w:pStyle w:val="DefaultParagraphFont1"/>
              <w:snapToGrid w:val="0"/>
              <w:spacing w:after="60"/>
              <w:jc w:val="center"/>
              <w:rPr>
                <w:rFonts w:ascii="Times New Roman" w:hAnsi="Times New Roman" w:cs="Times New Roman"/>
                <w:color w:val="000000"/>
                <w:sz w:val="22"/>
                <w:szCs w:val="22"/>
              </w:rPr>
            </w:pPr>
            <w:r>
              <w:rPr>
                <w:rFonts w:ascii="Times New Roman" w:hAnsi="Times New Roman" w:cs="Times New Roman"/>
                <w:color w:val="000000"/>
                <w:sz w:val="22"/>
                <w:szCs w:val="22"/>
              </w:rPr>
              <w:t>Lai Hong You</w:t>
            </w:r>
            <w:r w:rsidR="00EC7CB5">
              <w:rPr>
                <w:rFonts w:ascii="Times New Roman" w:hAnsi="Times New Roman" w:cs="Times New Roman"/>
                <w:color w:val="000000"/>
                <w:sz w:val="22"/>
                <w:szCs w:val="22"/>
              </w:rPr>
              <w:t xml:space="preserve"> (151768)</w:t>
            </w:r>
          </w:p>
        </w:tc>
        <w:tc>
          <w:tcPr>
            <w:tcW w:w="5220" w:type="dxa"/>
            <w:tcBorders>
              <w:top w:val="nil"/>
              <w:left w:val="nil"/>
              <w:bottom w:val="nil"/>
              <w:right w:val="nil"/>
            </w:tcBorders>
            <w:vAlign w:val="center"/>
          </w:tcPr>
          <w:p w14:paraId="17E7EDD2" w14:textId="2B399536" w:rsidR="00411A52" w:rsidRPr="00A66CC8" w:rsidRDefault="00B45B7A" w:rsidP="00E058C1">
            <w:pPr>
              <w:pStyle w:val="DefaultParagraphFont1"/>
              <w:snapToGrid w:val="0"/>
              <w:spacing w:after="60"/>
              <w:jc w:val="center"/>
              <w:rPr>
                <w:rFonts w:ascii="Times New Roman" w:hAnsi="Times New Roman" w:cs="Times New Roman"/>
                <w:color w:val="000000"/>
                <w:sz w:val="22"/>
                <w:szCs w:val="22"/>
              </w:rPr>
            </w:pPr>
            <w:r>
              <w:rPr>
                <w:rFonts w:ascii="Times New Roman" w:hAnsi="Times New Roman" w:cs="Times New Roman"/>
                <w:color w:val="000000"/>
                <w:sz w:val="22"/>
                <w:szCs w:val="22"/>
              </w:rPr>
              <w:t>Justin Chia Vern Shuen</w:t>
            </w:r>
            <w:r w:rsidR="00D42C89">
              <w:rPr>
                <w:rFonts w:ascii="Times New Roman" w:hAnsi="Times New Roman" w:cs="Times New Roman"/>
                <w:color w:val="000000"/>
                <w:sz w:val="22"/>
                <w:szCs w:val="22"/>
              </w:rPr>
              <w:t xml:space="preserve"> (151962)</w:t>
            </w:r>
          </w:p>
        </w:tc>
      </w:tr>
      <w:tr w:rsidR="00B45B7A" w:rsidRPr="00A66CC8" w14:paraId="0606792F" w14:textId="77777777">
        <w:trPr>
          <w:cantSplit/>
        </w:trPr>
        <w:tc>
          <w:tcPr>
            <w:tcW w:w="5220" w:type="dxa"/>
            <w:tcBorders>
              <w:top w:val="nil"/>
              <w:left w:val="nil"/>
              <w:bottom w:val="nil"/>
              <w:right w:val="nil"/>
            </w:tcBorders>
            <w:vAlign w:val="center"/>
          </w:tcPr>
          <w:p w14:paraId="5E86B863" w14:textId="77777777" w:rsidR="00B45B7A" w:rsidRPr="00A66CC8" w:rsidRDefault="00B45B7A" w:rsidP="00B45B7A">
            <w:pPr>
              <w:pStyle w:val="DefaultParagraphFont1"/>
              <w:jc w:val="center"/>
              <w:rPr>
                <w:rFonts w:ascii="Times New Roman" w:hAnsi="Times New Roman" w:cs="Times New Roman"/>
                <w:i/>
                <w:color w:val="000000"/>
              </w:rPr>
            </w:pPr>
            <w:r>
              <w:rPr>
                <w:rFonts w:ascii="Times New Roman" w:hAnsi="Times New Roman" w:cs="Times New Roman"/>
                <w:i/>
                <w:color w:val="000000"/>
              </w:rPr>
              <w:t>School of Electrical and Electronic</w:t>
            </w:r>
            <w:r w:rsidRPr="00A66CC8">
              <w:rPr>
                <w:rFonts w:ascii="Times New Roman" w:hAnsi="Times New Roman" w:cs="Times New Roman"/>
                <w:i/>
                <w:color w:val="000000"/>
              </w:rPr>
              <w:t xml:space="preserve"> Engineering</w:t>
            </w:r>
          </w:p>
        </w:tc>
        <w:tc>
          <w:tcPr>
            <w:tcW w:w="5220" w:type="dxa"/>
            <w:tcBorders>
              <w:top w:val="nil"/>
              <w:left w:val="nil"/>
              <w:bottom w:val="nil"/>
              <w:right w:val="nil"/>
            </w:tcBorders>
            <w:vAlign w:val="center"/>
          </w:tcPr>
          <w:p w14:paraId="715C8926" w14:textId="77777777" w:rsidR="00B45B7A" w:rsidRPr="00A66CC8" w:rsidRDefault="00B45B7A" w:rsidP="00B45B7A">
            <w:pPr>
              <w:pStyle w:val="DefaultParagraphFont1"/>
              <w:jc w:val="center"/>
              <w:rPr>
                <w:rFonts w:ascii="Times New Roman" w:hAnsi="Times New Roman" w:cs="Times New Roman"/>
                <w:i/>
                <w:color w:val="000000"/>
              </w:rPr>
            </w:pPr>
            <w:r>
              <w:rPr>
                <w:rFonts w:ascii="Times New Roman" w:hAnsi="Times New Roman" w:cs="Times New Roman"/>
                <w:i/>
                <w:color w:val="000000"/>
              </w:rPr>
              <w:t>School of Electrical and Electronic</w:t>
            </w:r>
            <w:r w:rsidRPr="00A66CC8">
              <w:rPr>
                <w:rFonts w:ascii="Times New Roman" w:hAnsi="Times New Roman" w:cs="Times New Roman"/>
                <w:i/>
                <w:color w:val="000000"/>
              </w:rPr>
              <w:t xml:space="preserve"> Engineering</w:t>
            </w:r>
          </w:p>
        </w:tc>
      </w:tr>
      <w:tr w:rsidR="00B45B7A" w:rsidRPr="00A66CC8" w14:paraId="0F923486" w14:textId="77777777">
        <w:trPr>
          <w:cantSplit/>
        </w:trPr>
        <w:tc>
          <w:tcPr>
            <w:tcW w:w="5220" w:type="dxa"/>
            <w:tcBorders>
              <w:top w:val="nil"/>
              <w:left w:val="nil"/>
              <w:bottom w:val="nil"/>
              <w:right w:val="nil"/>
            </w:tcBorders>
            <w:vAlign w:val="center"/>
          </w:tcPr>
          <w:p w14:paraId="4163B5A6" w14:textId="77777777" w:rsidR="00B45B7A" w:rsidRPr="00A66CC8" w:rsidRDefault="00B45B7A" w:rsidP="00B45B7A">
            <w:pPr>
              <w:pStyle w:val="DefaultParagraphFont1"/>
              <w:jc w:val="center"/>
              <w:rPr>
                <w:rFonts w:ascii="Times New Roman" w:hAnsi="Times New Roman" w:cs="Times New Roman"/>
                <w:i/>
                <w:color w:val="000000"/>
              </w:rPr>
            </w:pPr>
            <w:r w:rsidRPr="00A66CC8">
              <w:rPr>
                <w:rFonts w:ascii="Times New Roman" w:hAnsi="Times New Roman" w:cs="Times New Roman"/>
                <w:i/>
                <w:color w:val="000000"/>
              </w:rPr>
              <w:t>Universit</w:t>
            </w:r>
            <w:r>
              <w:rPr>
                <w:rFonts w:ascii="Times New Roman" w:hAnsi="Times New Roman" w:cs="Times New Roman"/>
                <w:i/>
                <w:color w:val="000000"/>
              </w:rPr>
              <w:t>i Sains Malaysia</w:t>
            </w:r>
          </w:p>
        </w:tc>
        <w:tc>
          <w:tcPr>
            <w:tcW w:w="5220" w:type="dxa"/>
            <w:tcBorders>
              <w:top w:val="nil"/>
              <w:left w:val="nil"/>
              <w:bottom w:val="nil"/>
              <w:right w:val="nil"/>
            </w:tcBorders>
            <w:vAlign w:val="center"/>
          </w:tcPr>
          <w:p w14:paraId="293C7646" w14:textId="77777777" w:rsidR="00B45B7A" w:rsidRPr="00A66CC8" w:rsidRDefault="00B45B7A" w:rsidP="00B45B7A">
            <w:pPr>
              <w:pStyle w:val="DefaultParagraphFont1"/>
              <w:jc w:val="center"/>
              <w:rPr>
                <w:rFonts w:ascii="Times New Roman" w:hAnsi="Times New Roman" w:cs="Times New Roman"/>
                <w:i/>
                <w:color w:val="000000"/>
              </w:rPr>
            </w:pPr>
            <w:r w:rsidRPr="00A66CC8">
              <w:rPr>
                <w:rFonts w:ascii="Times New Roman" w:hAnsi="Times New Roman" w:cs="Times New Roman"/>
                <w:i/>
                <w:color w:val="000000"/>
              </w:rPr>
              <w:t>Universit</w:t>
            </w:r>
            <w:r>
              <w:rPr>
                <w:rFonts w:ascii="Times New Roman" w:hAnsi="Times New Roman" w:cs="Times New Roman"/>
                <w:i/>
                <w:color w:val="000000"/>
              </w:rPr>
              <w:t>i Sains Malaysia</w:t>
            </w:r>
          </w:p>
        </w:tc>
      </w:tr>
      <w:tr w:rsidR="00B45B7A" w:rsidRPr="00A66CC8" w14:paraId="608A0BFE" w14:textId="77777777">
        <w:trPr>
          <w:cantSplit/>
        </w:trPr>
        <w:tc>
          <w:tcPr>
            <w:tcW w:w="5220" w:type="dxa"/>
            <w:tcBorders>
              <w:top w:val="nil"/>
              <w:left w:val="nil"/>
              <w:bottom w:val="nil"/>
              <w:right w:val="nil"/>
            </w:tcBorders>
            <w:vAlign w:val="center"/>
          </w:tcPr>
          <w:p w14:paraId="76F5AB07" w14:textId="77777777" w:rsidR="00B45B7A" w:rsidRPr="00A66CC8" w:rsidRDefault="00B45B7A" w:rsidP="00B45B7A">
            <w:pPr>
              <w:pStyle w:val="DefaultParagraphFont1"/>
              <w:jc w:val="center"/>
              <w:rPr>
                <w:rFonts w:ascii="Times New Roman" w:hAnsi="Times New Roman" w:cs="Times New Roman"/>
                <w:i/>
                <w:color w:val="000000"/>
              </w:rPr>
            </w:pPr>
            <w:r>
              <w:rPr>
                <w:rFonts w:ascii="Times New Roman" w:hAnsi="Times New Roman" w:cs="Times New Roman"/>
                <w:i/>
                <w:color w:val="000000"/>
              </w:rPr>
              <w:t>14300</w:t>
            </w:r>
            <w:r w:rsidRPr="00A66CC8">
              <w:rPr>
                <w:rFonts w:ascii="Times New Roman" w:hAnsi="Times New Roman" w:cs="Times New Roman"/>
                <w:i/>
                <w:color w:val="000000"/>
              </w:rPr>
              <w:t>, N</w:t>
            </w:r>
            <w:r>
              <w:rPr>
                <w:rFonts w:ascii="Times New Roman" w:hAnsi="Times New Roman" w:cs="Times New Roman"/>
                <w:i/>
                <w:color w:val="000000"/>
              </w:rPr>
              <w:t>ibong Tebal, Pulau Pinang</w:t>
            </w:r>
            <w:r w:rsidRPr="00A66CC8">
              <w:rPr>
                <w:rFonts w:ascii="Times New Roman" w:hAnsi="Times New Roman" w:cs="Times New Roman"/>
                <w:i/>
                <w:color w:val="000000"/>
              </w:rPr>
              <w:t xml:space="preserve">, </w:t>
            </w:r>
            <w:r>
              <w:rPr>
                <w:rFonts w:ascii="Times New Roman" w:hAnsi="Times New Roman" w:cs="Times New Roman"/>
                <w:i/>
                <w:color w:val="000000"/>
              </w:rPr>
              <w:t>Malaysia</w:t>
            </w:r>
          </w:p>
        </w:tc>
        <w:tc>
          <w:tcPr>
            <w:tcW w:w="5220" w:type="dxa"/>
            <w:tcBorders>
              <w:top w:val="nil"/>
              <w:left w:val="nil"/>
              <w:bottom w:val="nil"/>
              <w:right w:val="nil"/>
            </w:tcBorders>
            <w:vAlign w:val="center"/>
          </w:tcPr>
          <w:p w14:paraId="49AF2E25" w14:textId="77777777" w:rsidR="00B45B7A" w:rsidRPr="00A66CC8" w:rsidRDefault="00B45B7A" w:rsidP="00B45B7A">
            <w:pPr>
              <w:pStyle w:val="DefaultParagraphFont1"/>
              <w:jc w:val="center"/>
              <w:rPr>
                <w:rFonts w:ascii="Times New Roman" w:eastAsia="SimSun" w:hAnsi="Times New Roman" w:cs="Times New Roman"/>
                <w:i/>
                <w:color w:val="000000"/>
                <w:lang w:eastAsia="zh-CN"/>
              </w:rPr>
            </w:pPr>
            <w:r>
              <w:rPr>
                <w:rFonts w:ascii="Times New Roman" w:hAnsi="Times New Roman" w:cs="Times New Roman"/>
                <w:i/>
                <w:color w:val="000000"/>
              </w:rPr>
              <w:t>14300</w:t>
            </w:r>
            <w:r w:rsidRPr="00A66CC8">
              <w:rPr>
                <w:rFonts w:ascii="Times New Roman" w:hAnsi="Times New Roman" w:cs="Times New Roman"/>
                <w:i/>
                <w:color w:val="000000"/>
              </w:rPr>
              <w:t>, N</w:t>
            </w:r>
            <w:r>
              <w:rPr>
                <w:rFonts w:ascii="Times New Roman" w:hAnsi="Times New Roman" w:cs="Times New Roman"/>
                <w:i/>
                <w:color w:val="000000"/>
              </w:rPr>
              <w:t>ibong Tebal, Pulau Pinang</w:t>
            </w:r>
            <w:r w:rsidRPr="00A66CC8">
              <w:rPr>
                <w:rFonts w:ascii="Times New Roman" w:hAnsi="Times New Roman" w:cs="Times New Roman"/>
                <w:i/>
                <w:color w:val="000000"/>
              </w:rPr>
              <w:t xml:space="preserve">, </w:t>
            </w:r>
            <w:r>
              <w:rPr>
                <w:rFonts w:ascii="Times New Roman" w:hAnsi="Times New Roman" w:cs="Times New Roman"/>
                <w:i/>
                <w:color w:val="000000"/>
              </w:rPr>
              <w:t>Malaysia</w:t>
            </w:r>
          </w:p>
        </w:tc>
      </w:tr>
      <w:tr w:rsidR="00411A52" w:rsidRPr="00A66CC8" w14:paraId="59B81AA4" w14:textId="77777777">
        <w:trPr>
          <w:cantSplit/>
        </w:trPr>
        <w:tc>
          <w:tcPr>
            <w:tcW w:w="5220" w:type="dxa"/>
            <w:tcBorders>
              <w:top w:val="nil"/>
              <w:left w:val="nil"/>
              <w:bottom w:val="nil"/>
              <w:right w:val="nil"/>
            </w:tcBorders>
            <w:vAlign w:val="center"/>
          </w:tcPr>
          <w:p w14:paraId="2AFB0536" w14:textId="786AFE6F" w:rsidR="00411A52" w:rsidRPr="00A66CC8" w:rsidRDefault="00C85568" w:rsidP="00E058C1">
            <w:pPr>
              <w:pStyle w:val="DefaultParagraphFont1"/>
              <w:spacing w:before="60"/>
              <w:jc w:val="center"/>
              <w:rPr>
                <w:rFonts w:ascii="Times New Roman" w:hAnsi="Times New Roman" w:cs="Times New Roman"/>
                <w:color w:val="000000"/>
              </w:rPr>
            </w:pPr>
            <w:r>
              <w:rPr>
                <w:rFonts w:ascii="Times New Roman" w:hAnsi="Times New Roman" w:cs="Times New Roman"/>
                <w:color w:val="000000"/>
              </w:rPr>
              <w:t>hongyoulai</w:t>
            </w:r>
            <w:r w:rsidR="00B45B7A">
              <w:rPr>
                <w:rFonts w:ascii="Times New Roman" w:hAnsi="Times New Roman" w:cs="Times New Roman"/>
                <w:color w:val="000000"/>
              </w:rPr>
              <w:t>@student.usm.my</w:t>
            </w:r>
          </w:p>
        </w:tc>
        <w:tc>
          <w:tcPr>
            <w:tcW w:w="5220" w:type="dxa"/>
            <w:tcBorders>
              <w:top w:val="nil"/>
              <w:left w:val="nil"/>
              <w:bottom w:val="nil"/>
              <w:right w:val="nil"/>
            </w:tcBorders>
            <w:vAlign w:val="center"/>
          </w:tcPr>
          <w:p w14:paraId="7B03BEB5" w14:textId="77777777" w:rsidR="00411A52" w:rsidRPr="00A66CC8" w:rsidRDefault="00B45B7A" w:rsidP="00E058C1">
            <w:pPr>
              <w:pStyle w:val="DefaultParagraphFont1"/>
              <w:snapToGrid w:val="0"/>
              <w:spacing w:before="60"/>
              <w:jc w:val="center"/>
              <w:rPr>
                <w:rFonts w:ascii="Times New Roman" w:hAnsi="Times New Roman" w:cs="Times New Roman"/>
                <w:color w:val="000000"/>
              </w:rPr>
            </w:pPr>
            <w:r>
              <w:rPr>
                <w:rFonts w:ascii="Times New Roman" w:hAnsi="Times New Roman" w:cs="Times New Roman"/>
                <w:color w:val="000000"/>
              </w:rPr>
              <w:t>justinchiavernshuen@student.usm.my</w:t>
            </w:r>
          </w:p>
        </w:tc>
      </w:tr>
    </w:tbl>
    <w:p w14:paraId="06E2ED35" w14:textId="77777777" w:rsidR="00411A52" w:rsidRPr="00134578" w:rsidRDefault="00411A52" w:rsidP="00134578">
      <w:pPr>
        <w:pStyle w:val="DefaultParagraphFont1"/>
        <w:jc w:val="both"/>
        <w:rPr>
          <w:rFonts w:ascii="Times New Roman" w:hAnsi="Times New Roman" w:cs="Times New Roman"/>
          <w:b/>
          <w:bCs/>
          <w:i/>
          <w:iCs/>
          <w:sz w:val="18"/>
          <w:szCs w:val="22"/>
        </w:rPr>
      </w:pPr>
    </w:p>
    <w:tbl>
      <w:tblPr>
        <w:tblW w:w="10440" w:type="dxa"/>
        <w:tblInd w:w="108" w:type="dxa"/>
        <w:tblLayout w:type="fixed"/>
        <w:tblLook w:val="0000" w:firstRow="0" w:lastRow="0" w:firstColumn="0" w:lastColumn="0" w:noHBand="0" w:noVBand="0"/>
      </w:tblPr>
      <w:tblGrid>
        <w:gridCol w:w="5220"/>
        <w:gridCol w:w="5220"/>
      </w:tblGrid>
      <w:tr w:rsidR="00B45B7A" w:rsidRPr="00A66CC8" w14:paraId="3F31D600" w14:textId="77777777" w:rsidTr="004A32EC">
        <w:trPr>
          <w:cantSplit/>
        </w:trPr>
        <w:tc>
          <w:tcPr>
            <w:tcW w:w="5220" w:type="dxa"/>
            <w:tcBorders>
              <w:top w:val="nil"/>
              <w:left w:val="nil"/>
              <w:bottom w:val="nil"/>
              <w:right w:val="nil"/>
            </w:tcBorders>
            <w:vAlign w:val="center"/>
          </w:tcPr>
          <w:p w14:paraId="4AB2C5BF" w14:textId="71DEDAB1" w:rsidR="00B45B7A" w:rsidRPr="00A66CC8" w:rsidRDefault="00F005E8">
            <w:pPr>
              <w:pStyle w:val="DefaultParagraphFont1"/>
              <w:snapToGrid w:val="0"/>
              <w:spacing w:after="60"/>
              <w:jc w:val="center"/>
              <w:rPr>
                <w:rFonts w:ascii="Times New Roman" w:hAnsi="Times New Roman" w:cs="Times New Roman"/>
                <w:color w:val="000000"/>
                <w:sz w:val="22"/>
                <w:szCs w:val="22"/>
              </w:rPr>
            </w:pPr>
            <w:r>
              <w:rPr>
                <w:rFonts w:ascii="Times New Roman" w:hAnsi="Times New Roman" w:cs="Times New Roman"/>
                <w:color w:val="000000"/>
                <w:sz w:val="22"/>
                <w:szCs w:val="22"/>
              </w:rPr>
              <w:t>Thow Zhi An</w:t>
            </w:r>
            <w:r w:rsidR="00EC7CB5">
              <w:rPr>
                <w:rFonts w:ascii="Times New Roman" w:hAnsi="Times New Roman" w:cs="Times New Roman"/>
                <w:color w:val="000000"/>
                <w:sz w:val="22"/>
                <w:szCs w:val="22"/>
              </w:rPr>
              <w:t xml:space="preserve"> (154041)</w:t>
            </w:r>
          </w:p>
        </w:tc>
        <w:tc>
          <w:tcPr>
            <w:tcW w:w="5220" w:type="dxa"/>
            <w:tcBorders>
              <w:top w:val="nil"/>
              <w:left w:val="nil"/>
              <w:bottom w:val="nil"/>
              <w:right w:val="nil"/>
            </w:tcBorders>
            <w:vAlign w:val="center"/>
          </w:tcPr>
          <w:p w14:paraId="475912C4" w14:textId="76ED6BB4" w:rsidR="00B45B7A" w:rsidRPr="00A66CC8" w:rsidRDefault="00F005E8">
            <w:pPr>
              <w:pStyle w:val="DefaultParagraphFont1"/>
              <w:snapToGrid w:val="0"/>
              <w:spacing w:after="60"/>
              <w:jc w:val="center"/>
              <w:rPr>
                <w:rFonts w:ascii="Times New Roman" w:hAnsi="Times New Roman" w:cs="Times New Roman"/>
                <w:color w:val="000000"/>
                <w:sz w:val="22"/>
                <w:szCs w:val="22"/>
              </w:rPr>
            </w:pPr>
            <w:r>
              <w:rPr>
                <w:rFonts w:ascii="Times New Roman" w:hAnsi="Times New Roman" w:cs="Times New Roman"/>
                <w:color w:val="000000"/>
                <w:sz w:val="22"/>
                <w:szCs w:val="22"/>
              </w:rPr>
              <w:t>Tiong Ji Kai</w:t>
            </w:r>
            <w:r w:rsidR="00EC7CB5">
              <w:rPr>
                <w:rFonts w:ascii="Times New Roman" w:hAnsi="Times New Roman" w:cs="Times New Roman"/>
                <w:color w:val="000000"/>
                <w:sz w:val="22"/>
                <w:szCs w:val="22"/>
              </w:rPr>
              <w:t xml:space="preserve"> (151334)</w:t>
            </w:r>
          </w:p>
        </w:tc>
      </w:tr>
      <w:tr w:rsidR="00B45B7A" w:rsidRPr="00A66CC8" w14:paraId="7B02E643" w14:textId="77777777" w:rsidTr="004A32EC">
        <w:trPr>
          <w:cantSplit/>
        </w:trPr>
        <w:tc>
          <w:tcPr>
            <w:tcW w:w="5220" w:type="dxa"/>
            <w:tcBorders>
              <w:top w:val="nil"/>
              <w:left w:val="nil"/>
              <w:bottom w:val="nil"/>
              <w:right w:val="nil"/>
            </w:tcBorders>
            <w:vAlign w:val="center"/>
          </w:tcPr>
          <w:p w14:paraId="75EB8DF2" w14:textId="77777777" w:rsidR="00B45B7A" w:rsidRPr="00A66CC8" w:rsidRDefault="00B45B7A" w:rsidP="00B45B7A">
            <w:pPr>
              <w:pStyle w:val="DefaultParagraphFont1"/>
              <w:jc w:val="center"/>
              <w:rPr>
                <w:rFonts w:ascii="Times New Roman" w:hAnsi="Times New Roman" w:cs="Times New Roman"/>
                <w:i/>
                <w:color w:val="000000"/>
              </w:rPr>
            </w:pPr>
            <w:r>
              <w:rPr>
                <w:rFonts w:ascii="Times New Roman" w:hAnsi="Times New Roman" w:cs="Times New Roman"/>
                <w:i/>
                <w:color w:val="000000"/>
              </w:rPr>
              <w:t>School of Electrical and Electronic</w:t>
            </w:r>
            <w:r w:rsidRPr="00A66CC8">
              <w:rPr>
                <w:rFonts w:ascii="Times New Roman" w:hAnsi="Times New Roman" w:cs="Times New Roman"/>
                <w:i/>
                <w:color w:val="000000"/>
              </w:rPr>
              <w:t xml:space="preserve"> Engineering</w:t>
            </w:r>
          </w:p>
        </w:tc>
        <w:tc>
          <w:tcPr>
            <w:tcW w:w="5220" w:type="dxa"/>
            <w:tcBorders>
              <w:top w:val="nil"/>
              <w:left w:val="nil"/>
              <w:bottom w:val="nil"/>
              <w:right w:val="nil"/>
            </w:tcBorders>
            <w:vAlign w:val="center"/>
          </w:tcPr>
          <w:p w14:paraId="68B175D9" w14:textId="77777777" w:rsidR="00B45B7A" w:rsidRPr="00A66CC8" w:rsidRDefault="00B45B7A" w:rsidP="00B45B7A">
            <w:pPr>
              <w:pStyle w:val="DefaultParagraphFont1"/>
              <w:jc w:val="center"/>
              <w:rPr>
                <w:rFonts w:ascii="Times New Roman" w:hAnsi="Times New Roman" w:cs="Times New Roman"/>
                <w:i/>
                <w:color w:val="000000"/>
              </w:rPr>
            </w:pPr>
            <w:r>
              <w:rPr>
                <w:rFonts w:ascii="Times New Roman" w:hAnsi="Times New Roman" w:cs="Times New Roman"/>
                <w:i/>
                <w:color w:val="000000"/>
              </w:rPr>
              <w:t>School of Electrical and Electronic</w:t>
            </w:r>
            <w:r w:rsidRPr="00A66CC8">
              <w:rPr>
                <w:rFonts w:ascii="Times New Roman" w:hAnsi="Times New Roman" w:cs="Times New Roman"/>
                <w:i/>
                <w:color w:val="000000"/>
              </w:rPr>
              <w:t xml:space="preserve"> Engineering</w:t>
            </w:r>
          </w:p>
        </w:tc>
      </w:tr>
      <w:tr w:rsidR="00B45B7A" w:rsidRPr="00A66CC8" w14:paraId="08FF4B8C" w14:textId="77777777" w:rsidTr="004A32EC">
        <w:trPr>
          <w:cantSplit/>
        </w:trPr>
        <w:tc>
          <w:tcPr>
            <w:tcW w:w="5220" w:type="dxa"/>
            <w:tcBorders>
              <w:top w:val="nil"/>
              <w:left w:val="nil"/>
              <w:bottom w:val="nil"/>
              <w:right w:val="nil"/>
            </w:tcBorders>
            <w:vAlign w:val="center"/>
          </w:tcPr>
          <w:p w14:paraId="39488FC7" w14:textId="77777777" w:rsidR="00B45B7A" w:rsidRPr="00A66CC8" w:rsidRDefault="00B45B7A" w:rsidP="00B45B7A">
            <w:pPr>
              <w:pStyle w:val="DefaultParagraphFont1"/>
              <w:jc w:val="center"/>
              <w:rPr>
                <w:rFonts w:ascii="Times New Roman" w:hAnsi="Times New Roman" w:cs="Times New Roman"/>
                <w:i/>
                <w:color w:val="000000"/>
              </w:rPr>
            </w:pPr>
            <w:r w:rsidRPr="00A66CC8">
              <w:rPr>
                <w:rFonts w:ascii="Times New Roman" w:hAnsi="Times New Roman" w:cs="Times New Roman"/>
                <w:i/>
                <w:color w:val="000000"/>
              </w:rPr>
              <w:t>Universit</w:t>
            </w:r>
            <w:r>
              <w:rPr>
                <w:rFonts w:ascii="Times New Roman" w:hAnsi="Times New Roman" w:cs="Times New Roman"/>
                <w:i/>
                <w:color w:val="000000"/>
              </w:rPr>
              <w:t>i Sains Malaysia</w:t>
            </w:r>
          </w:p>
        </w:tc>
        <w:tc>
          <w:tcPr>
            <w:tcW w:w="5220" w:type="dxa"/>
            <w:tcBorders>
              <w:top w:val="nil"/>
              <w:left w:val="nil"/>
              <w:bottom w:val="nil"/>
              <w:right w:val="nil"/>
            </w:tcBorders>
            <w:vAlign w:val="center"/>
          </w:tcPr>
          <w:p w14:paraId="2FC08D73" w14:textId="77777777" w:rsidR="00B45B7A" w:rsidRPr="00A66CC8" w:rsidRDefault="00B45B7A" w:rsidP="00B45B7A">
            <w:pPr>
              <w:pStyle w:val="DefaultParagraphFont1"/>
              <w:jc w:val="center"/>
              <w:rPr>
                <w:rFonts w:ascii="Times New Roman" w:hAnsi="Times New Roman" w:cs="Times New Roman"/>
                <w:i/>
                <w:color w:val="000000"/>
              </w:rPr>
            </w:pPr>
            <w:r w:rsidRPr="00A66CC8">
              <w:rPr>
                <w:rFonts w:ascii="Times New Roman" w:hAnsi="Times New Roman" w:cs="Times New Roman"/>
                <w:i/>
                <w:color w:val="000000"/>
              </w:rPr>
              <w:t>Universit</w:t>
            </w:r>
            <w:r>
              <w:rPr>
                <w:rFonts w:ascii="Times New Roman" w:hAnsi="Times New Roman" w:cs="Times New Roman"/>
                <w:i/>
                <w:color w:val="000000"/>
              </w:rPr>
              <w:t>i Sains Malaysia</w:t>
            </w:r>
          </w:p>
        </w:tc>
      </w:tr>
      <w:tr w:rsidR="00B45B7A" w:rsidRPr="00A66CC8" w14:paraId="25965C60" w14:textId="77777777" w:rsidTr="004A32EC">
        <w:trPr>
          <w:cantSplit/>
        </w:trPr>
        <w:tc>
          <w:tcPr>
            <w:tcW w:w="5220" w:type="dxa"/>
            <w:tcBorders>
              <w:top w:val="nil"/>
              <w:left w:val="nil"/>
              <w:bottom w:val="nil"/>
              <w:right w:val="nil"/>
            </w:tcBorders>
            <w:vAlign w:val="center"/>
          </w:tcPr>
          <w:p w14:paraId="4501FA5F" w14:textId="77777777" w:rsidR="00B45B7A" w:rsidRPr="00A66CC8" w:rsidRDefault="00B45B7A" w:rsidP="00B45B7A">
            <w:pPr>
              <w:pStyle w:val="DefaultParagraphFont1"/>
              <w:jc w:val="center"/>
              <w:rPr>
                <w:rFonts w:ascii="Times New Roman" w:hAnsi="Times New Roman" w:cs="Times New Roman"/>
                <w:i/>
                <w:color w:val="000000"/>
              </w:rPr>
            </w:pPr>
            <w:r>
              <w:rPr>
                <w:rFonts w:ascii="Times New Roman" w:hAnsi="Times New Roman" w:cs="Times New Roman"/>
                <w:i/>
                <w:color w:val="000000"/>
              </w:rPr>
              <w:t>14300</w:t>
            </w:r>
            <w:r w:rsidRPr="00A66CC8">
              <w:rPr>
                <w:rFonts w:ascii="Times New Roman" w:hAnsi="Times New Roman" w:cs="Times New Roman"/>
                <w:i/>
                <w:color w:val="000000"/>
              </w:rPr>
              <w:t>, N</w:t>
            </w:r>
            <w:r>
              <w:rPr>
                <w:rFonts w:ascii="Times New Roman" w:hAnsi="Times New Roman" w:cs="Times New Roman"/>
                <w:i/>
                <w:color w:val="000000"/>
              </w:rPr>
              <w:t>ibong Tebal, Pulau Pinang</w:t>
            </w:r>
            <w:r w:rsidRPr="00A66CC8">
              <w:rPr>
                <w:rFonts w:ascii="Times New Roman" w:hAnsi="Times New Roman" w:cs="Times New Roman"/>
                <w:i/>
                <w:color w:val="000000"/>
              </w:rPr>
              <w:t xml:space="preserve">, </w:t>
            </w:r>
            <w:r>
              <w:rPr>
                <w:rFonts w:ascii="Times New Roman" w:hAnsi="Times New Roman" w:cs="Times New Roman"/>
                <w:i/>
                <w:color w:val="000000"/>
              </w:rPr>
              <w:t>Malaysia</w:t>
            </w:r>
          </w:p>
        </w:tc>
        <w:tc>
          <w:tcPr>
            <w:tcW w:w="5220" w:type="dxa"/>
            <w:tcBorders>
              <w:top w:val="nil"/>
              <w:left w:val="nil"/>
              <w:bottom w:val="nil"/>
              <w:right w:val="nil"/>
            </w:tcBorders>
            <w:vAlign w:val="center"/>
          </w:tcPr>
          <w:p w14:paraId="77EEF769" w14:textId="77777777" w:rsidR="00B45B7A" w:rsidRPr="00A66CC8" w:rsidRDefault="00B45B7A" w:rsidP="00B45B7A">
            <w:pPr>
              <w:pStyle w:val="DefaultParagraphFont1"/>
              <w:jc w:val="center"/>
              <w:rPr>
                <w:rFonts w:ascii="Times New Roman" w:eastAsia="SimSun" w:hAnsi="Times New Roman" w:cs="Times New Roman"/>
                <w:i/>
                <w:color w:val="000000"/>
                <w:lang w:eastAsia="zh-CN"/>
              </w:rPr>
            </w:pPr>
            <w:r>
              <w:rPr>
                <w:rFonts w:ascii="Times New Roman" w:hAnsi="Times New Roman" w:cs="Times New Roman"/>
                <w:i/>
                <w:color w:val="000000"/>
              </w:rPr>
              <w:t>14300</w:t>
            </w:r>
            <w:r w:rsidRPr="00A66CC8">
              <w:rPr>
                <w:rFonts w:ascii="Times New Roman" w:hAnsi="Times New Roman" w:cs="Times New Roman"/>
                <w:i/>
                <w:color w:val="000000"/>
              </w:rPr>
              <w:t>, N</w:t>
            </w:r>
            <w:r>
              <w:rPr>
                <w:rFonts w:ascii="Times New Roman" w:hAnsi="Times New Roman" w:cs="Times New Roman"/>
                <w:i/>
                <w:color w:val="000000"/>
              </w:rPr>
              <w:t>ibong Tebal, Pulau Pinang</w:t>
            </w:r>
            <w:r w:rsidRPr="00A66CC8">
              <w:rPr>
                <w:rFonts w:ascii="Times New Roman" w:hAnsi="Times New Roman" w:cs="Times New Roman"/>
                <w:i/>
                <w:color w:val="000000"/>
              </w:rPr>
              <w:t xml:space="preserve">, </w:t>
            </w:r>
            <w:r>
              <w:rPr>
                <w:rFonts w:ascii="Times New Roman" w:hAnsi="Times New Roman" w:cs="Times New Roman"/>
                <w:i/>
                <w:color w:val="000000"/>
              </w:rPr>
              <w:t>Malaysia</w:t>
            </w:r>
          </w:p>
        </w:tc>
      </w:tr>
      <w:tr w:rsidR="00B45B7A" w:rsidRPr="00A66CC8" w14:paraId="74ABB93B" w14:textId="77777777" w:rsidTr="004A32EC">
        <w:trPr>
          <w:cantSplit/>
        </w:trPr>
        <w:tc>
          <w:tcPr>
            <w:tcW w:w="5220" w:type="dxa"/>
            <w:tcBorders>
              <w:top w:val="nil"/>
              <w:left w:val="nil"/>
              <w:bottom w:val="nil"/>
              <w:right w:val="nil"/>
            </w:tcBorders>
            <w:vAlign w:val="center"/>
          </w:tcPr>
          <w:p w14:paraId="146291A4" w14:textId="5E74D411" w:rsidR="00B45B7A" w:rsidRPr="00A66CC8" w:rsidRDefault="00934006">
            <w:pPr>
              <w:pStyle w:val="DefaultParagraphFont1"/>
              <w:spacing w:before="60"/>
              <w:jc w:val="center"/>
              <w:rPr>
                <w:rFonts w:ascii="Times New Roman" w:hAnsi="Times New Roman" w:cs="Times New Roman"/>
                <w:color w:val="000000"/>
              </w:rPr>
            </w:pPr>
            <w:r>
              <w:rPr>
                <w:rFonts w:ascii="Times New Roman" w:hAnsi="Times New Roman" w:cs="Times New Roman"/>
                <w:color w:val="000000"/>
              </w:rPr>
              <w:t>zhian</w:t>
            </w:r>
            <w:r w:rsidR="00B45B7A">
              <w:rPr>
                <w:rFonts w:ascii="Times New Roman" w:hAnsi="Times New Roman" w:cs="Times New Roman"/>
                <w:color w:val="000000"/>
              </w:rPr>
              <w:t>@student.usm.my</w:t>
            </w:r>
          </w:p>
        </w:tc>
        <w:tc>
          <w:tcPr>
            <w:tcW w:w="5220" w:type="dxa"/>
            <w:tcBorders>
              <w:top w:val="nil"/>
              <w:left w:val="nil"/>
              <w:bottom w:val="nil"/>
              <w:right w:val="nil"/>
            </w:tcBorders>
            <w:vAlign w:val="center"/>
          </w:tcPr>
          <w:p w14:paraId="2479EDFD" w14:textId="77777777" w:rsidR="00B45B7A" w:rsidRPr="00A66CC8" w:rsidRDefault="00B1038A" w:rsidP="00B1038A">
            <w:pPr>
              <w:pStyle w:val="DefaultParagraphFont1"/>
              <w:snapToGrid w:val="0"/>
              <w:spacing w:before="60"/>
              <w:jc w:val="center"/>
              <w:rPr>
                <w:rFonts w:ascii="Times New Roman" w:hAnsi="Times New Roman" w:cs="Times New Roman"/>
                <w:color w:val="000000"/>
              </w:rPr>
            </w:pPr>
            <w:r>
              <w:rPr>
                <w:rFonts w:ascii="Times New Roman" w:hAnsi="Times New Roman" w:cs="Times New Roman"/>
                <w:color w:val="000000"/>
              </w:rPr>
              <w:t>jikai</w:t>
            </w:r>
            <w:r w:rsidR="00B45B7A" w:rsidRPr="00A66CC8">
              <w:rPr>
                <w:rFonts w:ascii="Times New Roman" w:hAnsi="Times New Roman" w:cs="Times New Roman"/>
                <w:color w:val="000000"/>
              </w:rPr>
              <w:t>@</w:t>
            </w:r>
            <w:r w:rsidRPr="00B1038A">
              <w:rPr>
                <w:rFonts w:ascii="Times New Roman" w:hAnsi="Times New Roman" w:cs="Times New Roman"/>
                <w:color w:val="000000"/>
                <w:lang w:val="en-AU"/>
              </w:rPr>
              <w:t xml:space="preserve"> student.usm.my</w:t>
            </w:r>
          </w:p>
        </w:tc>
      </w:tr>
      <w:tr w:rsidR="004A32EC" w:rsidRPr="00A66CC8" w14:paraId="5D939763" w14:textId="77777777" w:rsidTr="004A32EC">
        <w:trPr>
          <w:cantSplit/>
        </w:trPr>
        <w:tc>
          <w:tcPr>
            <w:tcW w:w="10440" w:type="dxa"/>
            <w:gridSpan w:val="2"/>
            <w:tcBorders>
              <w:top w:val="nil"/>
              <w:left w:val="nil"/>
              <w:bottom w:val="nil"/>
              <w:right w:val="nil"/>
            </w:tcBorders>
            <w:vAlign w:val="center"/>
          </w:tcPr>
          <w:p w14:paraId="15EA6E3B" w14:textId="6C79AD5B" w:rsidR="004A32EC" w:rsidRDefault="004A32EC" w:rsidP="00B1038A">
            <w:pPr>
              <w:pStyle w:val="DefaultParagraphFont1"/>
              <w:snapToGrid w:val="0"/>
              <w:spacing w:before="60"/>
              <w:jc w:val="center"/>
              <w:rPr>
                <w:rFonts w:ascii="Times New Roman" w:hAnsi="Times New Roman" w:cs="Times New Roman"/>
                <w:color w:val="000000"/>
              </w:rPr>
            </w:pPr>
            <w:r>
              <w:rPr>
                <w:rFonts w:ascii="Times New Roman" w:hAnsi="Times New Roman" w:cs="Times New Roman"/>
                <w:color w:val="000000"/>
              </w:rPr>
              <w:t>Submission date: 5 July 2023</w:t>
            </w:r>
          </w:p>
        </w:tc>
      </w:tr>
      <w:tr w:rsidR="00B45B7A" w:rsidRPr="00A66CC8" w14:paraId="38F20B51" w14:textId="77777777" w:rsidTr="004A32EC">
        <w:trPr>
          <w:cantSplit/>
        </w:trPr>
        <w:tc>
          <w:tcPr>
            <w:tcW w:w="5220" w:type="dxa"/>
            <w:tcBorders>
              <w:top w:val="nil"/>
              <w:left w:val="nil"/>
              <w:bottom w:val="nil"/>
              <w:right w:val="nil"/>
            </w:tcBorders>
            <w:vAlign w:val="center"/>
          </w:tcPr>
          <w:p w14:paraId="7AEE00B8" w14:textId="77777777" w:rsidR="00B45B7A" w:rsidRDefault="00B45B7A">
            <w:pPr>
              <w:pStyle w:val="DefaultParagraphFont1"/>
              <w:spacing w:before="60"/>
              <w:jc w:val="center"/>
              <w:rPr>
                <w:rFonts w:ascii="Times New Roman" w:hAnsi="Times New Roman" w:cs="Times New Roman"/>
                <w:color w:val="000000"/>
              </w:rPr>
            </w:pPr>
          </w:p>
        </w:tc>
        <w:tc>
          <w:tcPr>
            <w:tcW w:w="5220" w:type="dxa"/>
            <w:tcBorders>
              <w:top w:val="nil"/>
              <w:left w:val="nil"/>
              <w:bottom w:val="nil"/>
              <w:right w:val="nil"/>
            </w:tcBorders>
            <w:vAlign w:val="center"/>
          </w:tcPr>
          <w:p w14:paraId="179E8F74" w14:textId="77777777" w:rsidR="00B45B7A" w:rsidRPr="00A66CC8" w:rsidRDefault="00B45B7A">
            <w:pPr>
              <w:pStyle w:val="DefaultParagraphFont1"/>
              <w:snapToGrid w:val="0"/>
              <w:spacing w:before="60"/>
              <w:jc w:val="center"/>
              <w:rPr>
                <w:rFonts w:ascii="Times New Roman" w:hAnsi="Times New Roman" w:cs="Times New Roman"/>
                <w:color w:val="000000"/>
              </w:rPr>
            </w:pPr>
          </w:p>
        </w:tc>
      </w:tr>
    </w:tbl>
    <w:p w14:paraId="38A8E26A" w14:textId="16C0F5CB" w:rsidR="00EE72B4" w:rsidRPr="00134578" w:rsidRDefault="00EE72B4" w:rsidP="00134578">
      <w:pPr>
        <w:rPr>
          <w:rFonts w:ascii="Times New Roman" w:hAnsi="Times New Roman" w:cs="Times New Roman"/>
          <w:sz w:val="18"/>
          <w:szCs w:val="22"/>
          <w:lang w:val="en-US"/>
        </w:rPr>
        <w:sectPr w:rsidR="00EE72B4" w:rsidRPr="00134578" w:rsidSect="00EF4E02">
          <w:footnotePr>
            <w:numFmt w:val="chicago"/>
          </w:footnotePr>
          <w:pgSz w:w="12240" w:h="15840" w:code="1"/>
          <w:pgMar w:top="1080" w:right="900" w:bottom="1440" w:left="900" w:header="720" w:footer="720" w:gutter="0"/>
          <w:cols w:space="284"/>
        </w:sectPr>
      </w:pPr>
    </w:p>
    <w:p w14:paraId="4202DAFE" w14:textId="30E99D73" w:rsidR="000A2504" w:rsidRDefault="00CD56E4" w:rsidP="005369ED">
      <w:pPr>
        <w:pStyle w:val="DefaultParagraphFont1"/>
        <w:widowControl w:val="0"/>
        <w:tabs>
          <w:tab w:val="left" w:pos="360"/>
        </w:tabs>
        <w:kinsoku w:val="0"/>
        <w:snapToGrid w:val="0"/>
        <w:jc w:val="both"/>
        <w:rPr>
          <w:rFonts w:ascii="Times New Roman" w:hAnsi="Times New Roman" w:cs="Times New Roman"/>
          <w:b/>
          <w:sz w:val="18"/>
          <w:szCs w:val="18"/>
        </w:rPr>
      </w:pPr>
      <w:r w:rsidRPr="00A66CC8">
        <w:rPr>
          <w:rFonts w:ascii="Times New Roman" w:hAnsi="Times New Roman" w:cs="Times New Roman"/>
        </w:rPr>
        <w:tab/>
      </w:r>
      <w:r w:rsidRPr="00A66CC8">
        <w:rPr>
          <w:rFonts w:ascii="Times New Roman" w:hAnsi="Times New Roman" w:cs="Times New Roman"/>
          <w:b/>
          <w:i/>
          <w:sz w:val="18"/>
          <w:szCs w:val="18"/>
        </w:rPr>
        <w:t>Abstract</w:t>
      </w:r>
      <w:r w:rsidRPr="00A66CC8">
        <w:rPr>
          <w:rFonts w:ascii="Times New Roman" w:hAnsi="Times New Roman" w:cs="Times New Roman"/>
          <w:b/>
          <w:sz w:val="18"/>
          <w:szCs w:val="18"/>
        </w:rPr>
        <w:t xml:space="preserve"> - </w:t>
      </w:r>
      <w:r w:rsidR="00737767" w:rsidRPr="00737767">
        <w:rPr>
          <w:rFonts w:ascii="Times New Roman" w:hAnsi="Times New Roman" w:cs="Times New Roman"/>
          <w:b/>
          <w:sz w:val="18"/>
          <w:szCs w:val="18"/>
        </w:rPr>
        <w:t xml:space="preserve">The use of the 6 degrees of freedom (DOF) robotic arm in plant phenotyping could revolutionized the agriculture sector in Malaysia. It allows for advanced and accurate plant traits detection along with precise agricultural management. Besides, the 6DOF robotic arm enhances the flexibility and accuracy for sensors placement and plant phenotypes collection. It could execute more precise tasks such as plant handling, sensor deployment, imaging, data </w:t>
      </w:r>
      <w:r w:rsidR="00737767">
        <w:rPr>
          <w:rFonts w:ascii="Times New Roman" w:hAnsi="Times New Roman" w:cs="Times New Roman"/>
          <w:b/>
          <w:sz w:val="18"/>
          <w:szCs w:val="18"/>
        </w:rPr>
        <w:t>collection,</w:t>
      </w:r>
      <w:r w:rsidR="00737767" w:rsidRPr="00737767">
        <w:rPr>
          <w:rFonts w:ascii="Times New Roman" w:hAnsi="Times New Roman" w:cs="Times New Roman"/>
          <w:b/>
          <w:sz w:val="18"/>
          <w:szCs w:val="18"/>
        </w:rPr>
        <w:t xml:space="preserve"> and sample collection with better accuracy and resolution.</w:t>
      </w:r>
      <w:r w:rsidR="00737767">
        <w:rPr>
          <w:rFonts w:ascii="Times New Roman" w:hAnsi="Times New Roman" w:cs="Times New Roman"/>
          <w:b/>
          <w:sz w:val="18"/>
          <w:szCs w:val="18"/>
        </w:rPr>
        <w:t xml:space="preserve"> </w:t>
      </w:r>
      <w:r w:rsidR="00151BA7" w:rsidRPr="00151BA7">
        <w:rPr>
          <w:rFonts w:ascii="Times New Roman" w:hAnsi="Times New Roman" w:cs="Times New Roman"/>
          <w:b/>
          <w:sz w:val="18"/>
          <w:szCs w:val="18"/>
        </w:rPr>
        <w:t xml:space="preserve">With robotic arm equipped, it facilitates high-throughput phenotyping, accurate irrigation, treatment, as well as targeted weeding and pruning. </w:t>
      </w:r>
      <w:r w:rsidR="00FC7C0C">
        <w:rPr>
          <w:rFonts w:ascii="Times New Roman" w:hAnsi="Times New Roman" w:cs="Times New Roman"/>
          <w:b/>
          <w:sz w:val="18"/>
          <w:szCs w:val="18"/>
        </w:rPr>
        <w:t>R</w:t>
      </w:r>
      <w:r w:rsidR="00151BA7" w:rsidRPr="00151BA7">
        <w:rPr>
          <w:rFonts w:ascii="Times New Roman" w:hAnsi="Times New Roman" w:cs="Times New Roman"/>
          <w:b/>
          <w:sz w:val="18"/>
          <w:szCs w:val="18"/>
        </w:rPr>
        <w:t xml:space="preserve">esearchers can streamline data collection, improve scalability, and gain deeper insights into plant traits and their interactions with the environment </w:t>
      </w:r>
      <w:r w:rsidR="0027661C" w:rsidRPr="00151BA7">
        <w:rPr>
          <w:rFonts w:ascii="Times New Roman" w:hAnsi="Times New Roman" w:cs="Times New Roman"/>
          <w:b/>
          <w:sz w:val="18"/>
          <w:szCs w:val="18"/>
        </w:rPr>
        <w:t>on a</w:t>
      </w:r>
      <w:r w:rsidR="00151BA7" w:rsidRPr="00151BA7">
        <w:rPr>
          <w:rFonts w:ascii="Times New Roman" w:hAnsi="Times New Roman" w:cs="Times New Roman"/>
          <w:b/>
          <w:sz w:val="18"/>
          <w:szCs w:val="18"/>
        </w:rPr>
        <w:t xml:space="preserve"> larger scale with smaller labor effort. </w:t>
      </w:r>
      <w:r w:rsidR="004626FF">
        <w:rPr>
          <w:rFonts w:ascii="Times New Roman" w:hAnsi="Times New Roman" w:cs="Times New Roman"/>
          <w:b/>
          <w:sz w:val="18"/>
          <w:szCs w:val="18"/>
        </w:rPr>
        <w:t>This article is mostly focusing on the</w:t>
      </w:r>
      <w:r w:rsidR="00531D40">
        <w:rPr>
          <w:rFonts w:ascii="Times New Roman" w:hAnsi="Times New Roman" w:cs="Times New Roman"/>
          <w:b/>
          <w:sz w:val="18"/>
          <w:szCs w:val="18"/>
        </w:rPr>
        <w:t xml:space="preserve"> software and hardware</w:t>
      </w:r>
      <w:r w:rsidR="004626FF">
        <w:rPr>
          <w:rFonts w:ascii="Times New Roman" w:hAnsi="Times New Roman" w:cs="Times New Roman"/>
          <w:b/>
          <w:sz w:val="18"/>
          <w:szCs w:val="18"/>
        </w:rPr>
        <w:t xml:space="preserve"> development of the 6DOF robotic arm</w:t>
      </w:r>
      <w:r w:rsidR="00531D40">
        <w:rPr>
          <w:rFonts w:ascii="Times New Roman" w:hAnsi="Times New Roman" w:cs="Times New Roman"/>
          <w:b/>
          <w:sz w:val="18"/>
          <w:szCs w:val="18"/>
        </w:rPr>
        <w:t xml:space="preserve">. The overall process of development </w:t>
      </w:r>
      <w:r w:rsidR="00C8306D">
        <w:rPr>
          <w:rFonts w:ascii="Times New Roman" w:hAnsi="Times New Roman" w:cs="Times New Roman"/>
          <w:b/>
          <w:sz w:val="18"/>
          <w:szCs w:val="18"/>
        </w:rPr>
        <w:t>is</w:t>
      </w:r>
      <w:r w:rsidR="00531D40">
        <w:rPr>
          <w:rFonts w:ascii="Times New Roman" w:hAnsi="Times New Roman" w:cs="Times New Roman"/>
          <w:b/>
          <w:sz w:val="18"/>
          <w:szCs w:val="18"/>
        </w:rPr>
        <w:t xml:space="preserve"> described and the direction of the future improvement </w:t>
      </w:r>
      <w:r w:rsidR="006C2B92">
        <w:rPr>
          <w:rFonts w:ascii="Times New Roman" w:hAnsi="Times New Roman" w:cs="Times New Roman"/>
          <w:b/>
          <w:sz w:val="18"/>
          <w:szCs w:val="18"/>
        </w:rPr>
        <w:t xml:space="preserve">of the robotic arm </w:t>
      </w:r>
      <w:r w:rsidR="00C8306D">
        <w:rPr>
          <w:rFonts w:ascii="Times New Roman" w:hAnsi="Times New Roman" w:cs="Times New Roman"/>
          <w:b/>
          <w:sz w:val="18"/>
          <w:szCs w:val="18"/>
        </w:rPr>
        <w:t xml:space="preserve">are discussed as well. </w:t>
      </w:r>
      <w:r w:rsidR="00151BA7" w:rsidRPr="00151BA7">
        <w:rPr>
          <w:rFonts w:ascii="Times New Roman" w:hAnsi="Times New Roman" w:cs="Times New Roman"/>
          <w:b/>
          <w:sz w:val="18"/>
          <w:szCs w:val="18"/>
        </w:rPr>
        <w:t>The potential, benefits and challenges associated with implementation of 6DOF Robotic arms to transform agricultural phenotyping are discussed.</w:t>
      </w:r>
      <w:r w:rsidR="00A841CB">
        <w:rPr>
          <w:rFonts w:ascii="Times New Roman" w:hAnsi="Times New Roman" w:cs="Times New Roman"/>
          <w:b/>
          <w:sz w:val="18"/>
          <w:szCs w:val="18"/>
        </w:rPr>
        <w:t xml:space="preserve"> </w:t>
      </w:r>
    </w:p>
    <w:p w14:paraId="02981DFD" w14:textId="77777777" w:rsidR="005369ED" w:rsidRPr="00134578" w:rsidRDefault="005369ED" w:rsidP="00134578">
      <w:pPr>
        <w:rPr>
          <w:sz w:val="12"/>
          <w:lang w:val="en-US"/>
        </w:rPr>
      </w:pPr>
    </w:p>
    <w:p w14:paraId="20C332FA" w14:textId="1C557864" w:rsidR="005369ED" w:rsidRDefault="005369ED" w:rsidP="004405D2">
      <w:pPr>
        <w:jc w:val="both"/>
        <w:rPr>
          <w:b/>
          <w:i/>
          <w:sz w:val="18"/>
          <w:szCs w:val="18"/>
          <w:lang w:val="en-US"/>
        </w:rPr>
      </w:pPr>
      <w:r>
        <w:rPr>
          <w:lang w:val="en-US"/>
        </w:rPr>
        <w:tab/>
      </w:r>
      <w:r w:rsidRPr="005369ED">
        <w:rPr>
          <w:b/>
          <w:i/>
          <w:sz w:val="18"/>
          <w:szCs w:val="18"/>
          <w:lang w:val="en-US"/>
        </w:rPr>
        <w:t xml:space="preserve">Index Terms </w:t>
      </w:r>
      <w:r w:rsidR="000028D2">
        <w:rPr>
          <w:b/>
          <w:i/>
          <w:sz w:val="18"/>
          <w:szCs w:val="18"/>
          <w:lang w:val="en-US"/>
        </w:rPr>
        <w:t>–</w:t>
      </w:r>
      <w:r w:rsidRPr="005369ED">
        <w:rPr>
          <w:b/>
          <w:i/>
          <w:sz w:val="18"/>
          <w:szCs w:val="18"/>
          <w:lang w:val="en-US"/>
        </w:rPr>
        <w:t xml:space="preserve"> </w:t>
      </w:r>
      <w:r w:rsidR="00097588" w:rsidRPr="00097588">
        <w:rPr>
          <w:b/>
          <w:i/>
          <w:sz w:val="18"/>
          <w:szCs w:val="18"/>
          <w:lang w:val="en-US"/>
        </w:rPr>
        <w:t>6</w:t>
      </w:r>
      <w:r w:rsidR="000D74C2">
        <w:rPr>
          <w:b/>
          <w:i/>
          <w:sz w:val="18"/>
          <w:szCs w:val="18"/>
          <w:lang w:val="en-US"/>
        </w:rPr>
        <w:t>DOF</w:t>
      </w:r>
      <w:r w:rsidR="00097588" w:rsidRPr="00097588">
        <w:rPr>
          <w:b/>
          <w:i/>
          <w:sz w:val="18"/>
          <w:szCs w:val="18"/>
          <w:lang w:val="en-US"/>
        </w:rPr>
        <w:t xml:space="preserve"> robotic arms, agricultural phenotyping, </w:t>
      </w:r>
      <w:r w:rsidR="00097588">
        <w:rPr>
          <w:b/>
          <w:i/>
          <w:sz w:val="18"/>
          <w:szCs w:val="18"/>
          <w:lang w:val="en-US"/>
        </w:rPr>
        <w:t xml:space="preserve">LabVIEW programming, agricultural management. </w:t>
      </w:r>
    </w:p>
    <w:p w14:paraId="7B875FE9" w14:textId="77777777" w:rsidR="0073135B" w:rsidRDefault="0073135B" w:rsidP="004405D2">
      <w:pPr>
        <w:jc w:val="both"/>
        <w:rPr>
          <w:b/>
          <w:i/>
          <w:sz w:val="18"/>
          <w:szCs w:val="18"/>
          <w:lang w:val="en-US"/>
        </w:rPr>
      </w:pPr>
    </w:p>
    <w:p w14:paraId="13775C3E" w14:textId="77777777" w:rsidR="005369ED" w:rsidRPr="005369ED" w:rsidRDefault="005369ED" w:rsidP="005369ED">
      <w:pPr>
        <w:rPr>
          <w:b/>
          <w:i/>
          <w:sz w:val="18"/>
          <w:szCs w:val="18"/>
          <w:lang w:val="en-US"/>
        </w:rPr>
      </w:pPr>
    </w:p>
    <w:p w14:paraId="651A6DE5" w14:textId="77777777" w:rsidR="00CD56E4" w:rsidRPr="00A66CC8" w:rsidRDefault="000028D2" w:rsidP="005369ED">
      <w:pPr>
        <w:snapToGrid w:val="0"/>
        <w:spacing w:after="120"/>
        <w:jc w:val="center"/>
        <w:rPr>
          <w:rFonts w:ascii="Times New Roman" w:hAnsi="Times New Roman" w:cs="Times New Roman"/>
          <w:smallCaps/>
          <w:lang w:val="en-US"/>
        </w:rPr>
      </w:pPr>
      <w:r>
        <w:rPr>
          <w:rFonts w:ascii="Times New Roman" w:hAnsi="Times New Roman" w:cs="Times New Roman"/>
          <w:smallCaps/>
          <w:lang w:val="en-US"/>
        </w:rPr>
        <w:t>1.</w:t>
      </w:r>
      <w:r w:rsidR="00CD56E4" w:rsidRPr="00A66CC8">
        <w:rPr>
          <w:rFonts w:ascii="Times New Roman" w:hAnsi="Times New Roman" w:cs="Times New Roman"/>
          <w:smallCaps/>
          <w:lang w:val="en-US"/>
        </w:rPr>
        <w:t xml:space="preserve"> </w:t>
      </w:r>
      <w:r w:rsidR="00D34DCC" w:rsidRPr="00A66CC8">
        <w:rPr>
          <w:rFonts w:ascii="Times New Roman" w:hAnsi="Times New Roman" w:cs="Times New Roman"/>
          <w:smallCaps/>
          <w:lang w:val="en-US"/>
        </w:rPr>
        <w:t xml:space="preserve"> </w:t>
      </w:r>
      <w:r w:rsidR="00CD56E4" w:rsidRPr="00A66CC8">
        <w:rPr>
          <w:rFonts w:ascii="Times New Roman" w:hAnsi="Times New Roman" w:cs="Times New Roman"/>
          <w:smallCaps/>
          <w:lang w:val="en-US"/>
        </w:rPr>
        <w:t>Introduction</w:t>
      </w:r>
    </w:p>
    <w:p w14:paraId="34214930" w14:textId="478E85D5" w:rsidR="0073135B" w:rsidRPr="0073135B" w:rsidRDefault="00CD56E4" w:rsidP="0073135B">
      <w:pPr>
        <w:snapToGrid w:val="0"/>
        <w:jc w:val="both"/>
        <w:rPr>
          <w:rFonts w:ascii="Times New Roman" w:hAnsi="Times New Roman" w:cs="Times New Roman"/>
          <w:lang w:val="en-US"/>
        </w:rPr>
      </w:pPr>
      <w:r w:rsidRPr="00A66CC8">
        <w:rPr>
          <w:rFonts w:ascii="Times New Roman" w:hAnsi="Times New Roman" w:cs="Times New Roman"/>
          <w:lang w:val="en-US"/>
        </w:rPr>
        <w:tab/>
      </w:r>
      <w:r w:rsidR="0073135B" w:rsidRPr="0073135B">
        <w:rPr>
          <w:rFonts w:ascii="Times New Roman" w:hAnsi="Times New Roman" w:cs="Times New Roman"/>
          <w:lang w:val="en-US"/>
        </w:rPr>
        <w:t xml:space="preserve">Agricultural phenotyping technology holds immense importance in advancing the field of agriculture. Phenotyping, the measurement, and analysis of plant traits enables researchers and farmers to gain valuable insights into crop performance, disease resistance, and resource utilization. By employing advanced sensing technologies and data analysis techniques, phenotyping enhances the understanding of plant growth and development, facilitating targeted interventions for improving crop productivity and sustainability. </w:t>
      </w:r>
      <w:r w:rsidR="00F65B3B">
        <w:rPr>
          <w:rFonts w:ascii="Times New Roman" w:hAnsi="Times New Roman" w:cs="Times New Roman"/>
          <w:lang w:val="en-US"/>
        </w:rPr>
        <w:t xml:space="preserve">In the era of industrial revolution 4.0 along with </w:t>
      </w:r>
      <w:r w:rsidR="00880941">
        <w:rPr>
          <w:rFonts w:ascii="Times New Roman" w:hAnsi="Times New Roman" w:cs="Times New Roman"/>
          <w:lang w:val="en-US"/>
        </w:rPr>
        <w:t>drastically increasing population throughout the world, the necessity of the agricultural technology advance</w:t>
      </w:r>
      <w:r w:rsidR="003C2DD1">
        <w:rPr>
          <w:rFonts w:ascii="Times New Roman" w:hAnsi="Times New Roman" w:cs="Times New Roman"/>
          <w:lang w:val="en-US"/>
        </w:rPr>
        <w:t xml:space="preserve">ment and the target of </w:t>
      </w:r>
      <w:r w:rsidR="003C2DD1">
        <w:rPr>
          <w:rFonts w:ascii="Times New Roman" w:hAnsi="Times New Roman" w:cs="Times New Roman"/>
          <w:lang w:val="en-US"/>
        </w:rPr>
        <w:t xml:space="preserve">achieving the </w:t>
      </w:r>
      <w:r w:rsidR="00847CC7">
        <w:rPr>
          <w:rFonts w:ascii="Times New Roman" w:hAnsi="Times New Roman" w:cs="Times New Roman"/>
          <w:lang w:val="en-US"/>
        </w:rPr>
        <w:t>Sustainable Development Goals (SDGs)</w:t>
      </w:r>
      <w:r w:rsidR="00880941">
        <w:rPr>
          <w:rFonts w:ascii="Times New Roman" w:hAnsi="Times New Roman" w:cs="Times New Roman"/>
          <w:lang w:val="en-US"/>
        </w:rPr>
        <w:t xml:space="preserve"> is becoming</w:t>
      </w:r>
      <w:r w:rsidR="003C2DD1">
        <w:rPr>
          <w:rFonts w:ascii="Times New Roman" w:hAnsi="Times New Roman" w:cs="Times New Roman"/>
          <w:lang w:val="en-US"/>
        </w:rPr>
        <w:t xml:space="preserve"> more and more important.</w:t>
      </w:r>
    </w:p>
    <w:p w14:paraId="5B8AA6C8" w14:textId="77777777" w:rsidR="004A32EC" w:rsidRPr="0073135B" w:rsidRDefault="004A32EC" w:rsidP="0073135B">
      <w:pPr>
        <w:snapToGrid w:val="0"/>
        <w:jc w:val="both"/>
        <w:rPr>
          <w:rFonts w:ascii="Times New Roman" w:hAnsi="Times New Roman" w:cs="Times New Roman"/>
          <w:lang w:val="en-US"/>
        </w:rPr>
      </w:pPr>
    </w:p>
    <w:p w14:paraId="328D5E33" w14:textId="058881A9" w:rsidR="00FC1304" w:rsidRDefault="00FC1304" w:rsidP="0073135B">
      <w:pPr>
        <w:snapToGrid w:val="0"/>
        <w:jc w:val="both"/>
        <w:rPr>
          <w:rFonts w:ascii="Times New Roman" w:hAnsi="Times New Roman" w:cs="Times New Roman"/>
          <w:lang w:val="en-US"/>
        </w:rPr>
      </w:pPr>
      <w:r>
        <w:rPr>
          <w:rFonts w:ascii="Times New Roman" w:hAnsi="Times New Roman" w:cs="Times New Roman"/>
          <w:lang w:val="en-US"/>
        </w:rPr>
        <w:tab/>
        <w:t xml:space="preserve">According to the </w:t>
      </w:r>
      <w:r w:rsidR="00F0079B">
        <w:rPr>
          <w:rFonts w:ascii="Times New Roman" w:hAnsi="Times New Roman" w:cs="Times New Roman"/>
          <w:lang w:val="en-US"/>
        </w:rPr>
        <w:t xml:space="preserve">“Impacts of Climate Change on Agriculture and Food Security Issues in Malaysia: An Empirical Study on Farm Level Assessment”, </w:t>
      </w:r>
      <w:r w:rsidR="00D23E8F">
        <w:rPr>
          <w:rFonts w:ascii="Times New Roman" w:hAnsi="Times New Roman" w:cs="Times New Roman"/>
          <w:lang w:val="en-US"/>
        </w:rPr>
        <w:t>the actual farm yields of rice in Malaysia vary from 3-5 tons per hectare, where potential yield is 7.2 tons per hectare</w:t>
      </w:r>
      <w:r w:rsidR="00187F1A">
        <w:rPr>
          <w:rFonts w:ascii="Times New Roman" w:hAnsi="Times New Roman" w:cs="Times New Roman"/>
          <w:lang w:val="en-US"/>
        </w:rPr>
        <w:t xml:space="preserve">. The study also revealed that the declining trend of rice yields </w:t>
      </w:r>
      <w:r w:rsidR="0027661C">
        <w:rPr>
          <w:rFonts w:ascii="Times New Roman" w:hAnsi="Times New Roman" w:cs="Times New Roman"/>
          <w:lang w:val="en-US"/>
        </w:rPr>
        <w:t xml:space="preserve">was </w:t>
      </w:r>
      <w:r w:rsidR="00187F1A">
        <w:rPr>
          <w:rFonts w:ascii="Times New Roman" w:hAnsi="Times New Roman" w:cs="Times New Roman"/>
          <w:lang w:val="en-US"/>
        </w:rPr>
        <w:t>between</w:t>
      </w:r>
      <w:r w:rsidR="00187F1A">
        <w:rPr>
          <w:rFonts w:ascii="Times New Roman" w:hAnsi="Times New Roman" w:cs="Times New Roman"/>
          <w:lang w:val="en-US"/>
        </w:rPr>
        <w:t xml:space="preserve"> 4.6%-6.1% per 1</w:t>
      </w:r>
      <w:r w:rsidR="00187F1A">
        <w:rPr>
          <w:rFonts w:ascii="Cambria Math" w:hAnsi="Cambria Math" w:cs="Times New Roman"/>
          <w:lang w:val="en-US"/>
        </w:rPr>
        <w:t>°</w:t>
      </w:r>
      <w:r w:rsidR="00187F1A">
        <w:rPr>
          <w:rFonts w:ascii="Times New Roman" w:hAnsi="Times New Roman" w:cs="Times New Roman"/>
          <w:lang w:val="en-US"/>
        </w:rPr>
        <w:t>C</w:t>
      </w:r>
      <w:r w:rsidR="0017257C">
        <w:rPr>
          <w:rFonts w:ascii="Times New Roman" w:hAnsi="Times New Roman" w:cs="Times New Roman"/>
          <w:lang w:val="en-US"/>
        </w:rPr>
        <w:t xml:space="preserve"> temperature increment</w:t>
      </w:r>
      <w:r w:rsidR="0079622A">
        <w:rPr>
          <w:rFonts w:ascii="Times New Roman" w:hAnsi="Times New Roman" w:cs="Times New Roman"/>
          <w:lang w:val="en-US"/>
        </w:rPr>
        <w:t>. This indicates that without changes in the agricultural sectors, Mal</w:t>
      </w:r>
      <w:r w:rsidR="00022887">
        <w:rPr>
          <w:rFonts w:ascii="Times New Roman" w:hAnsi="Times New Roman" w:cs="Times New Roman"/>
          <w:lang w:val="en-US"/>
        </w:rPr>
        <w:t xml:space="preserve">aysia will face decreasing yields with increasing population growth, which in turn will </w:t>
      </w:r>
      <w:r w:rsidR="00024155">
        <w:rPr>
          <w:rFonts w:ascii="Times New Roman" w:hAnsi="Times New Roman" w:cs="Times New Roman"/>
          <w:lang w:val="en-US"/>
        </w:rPr>
        <w:t xml:space="preserve">increase inflation and food shortages. In short, the necessity of technology advanced must be used to reduce or stop the </w:t>
      </w:r>
      <w:r w:rsidR="0078486F">
        <w:rPr>
          <w:rFonts w:ascii="Times New Roman" w:hAnsi="Times New Roman" w:cs="Times New Roman"/>
          <w:lang w:val="en-US"/>
        </w:rPr>
        <w:t>unhealthy chain effects.</w:t>
      </w:r>
    </w:p>
    <w:p w14:paraId="042D25DB" w14:textId="77777777" w:rsidR="0078486F" w:rsidRPr="0017257C" w:rsidRDefault="0078486F" w:rsidP="0073135B">
      <w:pPr>
        <w:snapToGrid w:val="0"/>
        <w:jc w:val="both"/>
        <w:rPr>
          <w:rFonts w:ascii="Times New Roman" w:hAnsi="Times New Roman" w:cs="Times New Roman"/>
          <w:lang w:val="en-US"/>
        </w:rPr>
      </w:pPr>
    </w:p>
    <w:p w14:paraId="7C019824" w14:textId="1259287D" w:rsidR="0073135B" w:rsidRPr="0073135B" w:rsidRDefault="00847CC7" w:rsidP="00F0079B">
      <w:pPr>
        <w:snapToGrid w:val="0"/>
        <w:ind w:firstLine="346"/>
        <w:jc w:val="both"/>
        <w:rPr>
          <w:rFonts w:ascii="Times New Roman" w:hAnsi="Times New Roman" w:cs="Times New Roman"/>
          <w:lang w:val="en-US"/>
        </w:rPr>
      </w:pPr>
      <w:r>
        <w:rPr>
          <w:rFonts w:ascii="Times New Roman" w:hAnsi="Times New Roman" w:cs="Times New Roman"/>
          <w:lang w:val="en-US"/>
        </w:rPr>
        <w:t xml:space="preserve">In the context of </w:t>
      </w:r>
      <w:r w:rsidR="0073135B" w:rsidRPr="0073135B">
        <w:rPr>
          <w:rFonts w:ascii="Times New Roman" w:hAnsi="Times New Roman" w:cs="Times New Roman"/>
          <w:lang w:val="en-US"/>
        </w:rPr>
        <w:t>Malaysia</w:t>
      </w:r>
      <w:r>
        <w:rPr>
          <w:rFonts w:ascii="Times New Roman" w:hAnsi="Times New Roman" w:cs="Times New Roman"/>
          <w:lang w:val="en-US"/>
        </w:rPr>
        <w:t xml:space="preserve">, it </w:t>
      </w:r>
      <w:r w:rsidR="0073135B">
        <w:rPr>
          <w:rFonts w:ascii="Times New Roman" w:hAnsi="Times New Roman" w:cs="Times New Roman"/>
          <w:lang w:val="en-US"/>
        </w:rPr>
        <w:t>is</w:t>
      </w:r>
      <w:r w:rsidR="0073135B" w:rsidRPr="0073135B">
        <w:rPr>
          <w:rFonts w:ascii="Times New Roman" w:hAnsi="Times New Roman" w:cs="Times New Roman"/>
          <w:lang w:val="en-US"/>
        </w:rPr>
        <w:t xml:space="preserve"> a country with a diverse agricultural secto</w:t>
      </w:r>
      <w:r w:rsidR="0073135B">
        <w:rPr>
          <w:rFonts w:ascii="Times New Roman" w:hAnsi="Times New Roman" w:cs="Times New Roman"/>
          <w:lang w:val="en-US"/>
        </w:rPr>
        <w:t xml:space="preserve">r </w:t>
      </w:r>
      <w:r w:rsidR="00432F22">
        <w:rPr>
          <w:rFonts w:ascii="Times New Roman" w:hAnsi="Times New Roman" w:cs="Times New Roman"/>
          <w:lang w:val="en-US"/>
        </w:rPr>
        <w:t xml:space="preserve">but there are many potential lands left unexplored and </w:t>
      </w:r>
      <w:r w:rsidR="0073135B" w:rsidRPr="0073135B">
        <w:rPr>
          <w:rFonts w:ascii="Times New Roman" w:hAnsi="Times New Roman" w:cs="Times New Roman"/>
          <w:lang w:val="en-US"/>
        </w:rPr>
        <w:t xml:space="preserve">the potential of agricultural phenotyping is significant. Malaysia faces challenges such as land scarcity, climate </w:t>
      </w:r>
      <w:r w:rsidR="00FA1C21">
        <w:rPr>
          <w:rFonts w:ascii="Times New Roman" w:hAnsi="Times New Roman" w:cs="Times New Roman"/>
          <w:lang w:val="en-US"/>
        </w:rPr>
        <w:t>changes</w:t>
      </w:r>
      <w:r w:rsidR="0073135B" w:rsidRPr="0073135B">
        <w:rPr>
          <w:rFonts w:ascii="Times New Roman" w:hAnsi="Times New Roman" w:cs="Times New Roman"/>
          <w:lang w:val="en-US"/>
        </w:rPr>
        <w:t>,</w:t>
      </w:r>
      <w:r w:rsidR="00FA1C21">
        <w:rPr>
          <w:rFonts w:ascii="Times New Roman" w:hAnsi="Times New Roman" w:cs="Times New Roman"/>
          <w:lang w:val="en-US"/>
        </w:rPr>
        <w:t xml:space="preserve"> unsustainable </w:t>
      </w:r>
      <w:r w:rsidR="0078486F">
        <w:rPr>
          <w:rFonts w:ascii="Times New Roman" w:hAnsi="Times New Roman" w:cs="Times New Roman"/>
          <w:lang w:val="en-US"/>
        </w:rPr>
        <w:t>development,</w:t>
      </w:r>
      <w:r w:rsidR="0073135B" w:rsidRPr="0073135B">
        <w:rPr>
          <w:rFonts w:ascii="Times New Roman" w:hAnsi="Times New Roman" w:cs="Times New Roman"/>
          <w:lang w:val="en-US"/>
        </w:rPr>
        <w:t xml:space="preserve"> and resource constraints, which necessitate the adoption of innovative solutions for sustainable agriculture. </w:t>
      </w:r>
      <w:r w:rsidR="00432F22">
        <w:rPr>
          <w:rFonts w:ascii="Times New Roman" w:hAnsi="Times New Roman" w:cs="Times New Roman"/>
          <w:lang w:val="en-US"/>
        </w:rPr>
        <w:t xml:space="preserve">The limitation of the human resources </w:t>
      </w:r>
      <w:r w:rsidR="00354BFF">
        <w:rPr>
          <w:rFonts w:ascii="Times New Roman" w:hAnsi="Times New Roman" w:cs="Times New Roman"/>
          <w:lang w:val="en-US"/>
        </w:rPr>
        <w:t>in agricultural sectors limit</w:t>
      </w:r>
      <w:r w:rsidR="0069207B">
        <w:rPr>
          <w:rFonts w:ascii="Times New Roman" w:hAnsi="Times New Roman" w:cs="Times New Roman"/>
          <w:lang w:val="en-US"/>
        </w:rPr>
        <w:t>s</w:t>
      </w:r>
      <w:r w:rsidR="00354BFF">
        <w:rPr>
          <w:rFonts w:ascii="Times New Roman" w:hAnsi="Times New Roman" w:cs="Times New Roman"/>
          <w:lang w:val="en-US"/>
        </w:rPr>
        <w:t xml:space="preserve"> the exploration process to </w:t>
      </w:r>
      <w:r w:rsidR="007417EC">
        <w:rPr>
          <w:rFonts w:ascii="Times New Roman" w:hAnsi="Times New Roman" w:cs="Times New Roman"/>
          <w:lang w:val="en-US"/>
        </w:rPr>
        <w:t xml:space="preserve">expand the crop yields </w:t>
      </w:r>
      <w:r w:rsidR="00AD47FE">
        <w:rPr>
          <w:rFonts w:ascii="Times New Roman" w:hAnsi="Times New Roman" w:cs="Times New Roman"/>
          <w:lang w:val="en-US"/>
        </w:rPr>
        <w:t xml:space="preserve">across Malaysia. </w:t>
      </w:r>
      <w:r w:rsidR="0073135B" w:rsidRPr="0073135B">
        <w:rPr>
          <w:rFonts w:ascii="Times New Roman" w:hAnsi="Times New Roman" w:cs="Times New Roman"/>
          <w:lang w:val="en-US"/>
        </w:rPr>
        <w:t>Phenotyping technology offers promising opportunities to address these challenges by enabling precision agriculture, and efficient resource management. By utilizing phenotyping techniques, Malaysian farmers can optimize crop selection</w:t>
      </w:r>
      <w:r w:rsidR="00961B44">
        <w:rPr>
          <w:rFonts w:ascii="Times New Roman" w:hAnsi="Times New Roman" w:cs="Times New Roman"/>
          <w:lang w:val="en-US"/>
        </w:rPr>
        <w:t xml:space="preserve"> including</w:t>
      </w:r>
      <w:r w:rsidR="0073135B" w:rsidRPr="0073135B">
        <w:rPr>
          <w:rFonts w:ascii="Times New Roman" w:hAnsi="Times New Roman" w:cs="Times New Roman"/>
          <w:lang w:val="en-US"/>
        </w:rPr>
        <w:t xml:space="preserve"> identif</w:t>
      </w:r>
      <w:r w:rsidR="00961B44">
        <w:rPr>
          <w:rFonts w:ascii="Times New Roman" w:hAnsi="Times New Roman" w:cs="Times New Roman"/>
          <w:lang w:val="en-US"/>
        </w:rPr>
        <w:t>ication of</w:t>
      </w:r>
      <w:r w:rsidR="0073135B" w:rsidRPr="0073135B">
        <w:rPr>
          <w:rFonts w:ascii="Times New Roman" w:hAnsi="Times New Roman" w:cs="Times New Roman"/>
          <w:lang w:val="en-US"/>
        </w:rPr>
        <w:t xml:space="preserve"> disease-resistant plant </w:t>
      </w:r>
      <w:r w:rsidR="00E02A4A" w:rsidRPr="0073135B">
        <w:rPr>
          <w:rFonts w:ascii="Times New Roman" w:hAnsi="Times New Roman" w:cs="Times New Roman"/>
          <w:lang w:val="en-US"/>
        </w:rPr>
        <w:t>varieties and</w:t>
      </w:r>
      <w:r w:rsidR="0073135B" w:rsidRPr="0073135B">
        <w:rPr>
          <w:rFonts w:ascii="Times New Roman" w:hAnsi="Times New Roman" w:cs="Times New Roman"/>
          <w:lang w:val="en-US"/>
        </w:rPr>
        <w:t xml:space="preserve"> enhance the overall productivity and profitability of their agricultural operations.</w:t>
      </w:r>
    </w:p>
    <w:p w14:paraId="643697E2" w14:textId="77777777" w:rsidR="0073135B" w:rsidRPr="0073135B" w:rsidRDefault="0073135B" w:rsidP="0073135B">
      <w:pPr>
        <w:snapToGrid w:val="0"/>
        <w:jc w:val="both"/>
        <w:rPr>
          <w:rFonts w:ascii="Times New Roman" w:hAnsi="Times New Roman" w:cs="Times New Roman"/>
          <w:lang w:val="en-US"/>
        </w:rPr>
      </w:pPr>
    </w:p>
    <w:p w14:paraId="1D6DAE38" w14:textId="01665E29" w:rsidR="00075059" w:rsidRDefault="0073135B" w:rsidP="0073135B">
      <w:pPr>
        <w:snapToGrid w:val="0"/>
        <w:jc w:val="both"/>
        <w:rPr>
          <w:rFonts w:ascii="Times New Roman" w:hAnsi="Times New Roman" w:cs="Times New Roman"/>
        </w:rPr>
      </w:pPr>
      <w:r w:rsidRPr="0073135B">
        <w:rPr>
          <w:rFonts w:ascii="Times New Roman" w:hAnsi="Times New Roman" w:cs="Times New Roman"/>
          <w:lang w:val="en-US"/>
        </w:rPr>
        <w:t>The integration of a 6</w:t>
      </w:r>
      <w:r w:rsidR="000D74C2">
        <w:rPr>
          <w:rFonts w:ascii="Times New Roman" w:hAnsi="Times New Roman" w:cs="Times New Roman"/>
          <w:lang w:val="en-US"/>
        </w:rPr>
        <w:t>DOF</w:t>
      </w:r>
      <w:r w:rsidRPr="0073135B">
        <w:rPr>
          <w:rFonts w:ascii="Times New Roman" w:hAnsi="Times New Roman" w:cs="Times New Roman"/>
          <w:lang w:val="en-US"/>
        </w:rPr>
        <w:t xml:space="preserve"> robotic arm in agricultural phenotyping plays a crucial role in improving data collection and analysis processes. Robotic arms offer precise control, versatility, and efficiency in performing complex tasks required </w:t>
      </w:r>
      <w:r w:rsidRPr="0073135B">
        <w:rPr>
          <w:rFonts w:ascii="Times New Roman" w:hAnsi="Times New Roman" w:cs="Times New Roman"/>
          <w:lang w:val="en-US"/>
        </w:rPr>
        <w:lastRenderedPageBreak/>
        <w:t>for phenotyping, such as plant measurements, sample collection, and data acquisition. The use of a robotic arm ensures standardized and consistent data collection, minimizing human error and variability. Additionally, the integration of advanced sensors and imaging systems with the robotic arm enables automated data acquisition and analysis, accelerating the phenotyping process. The utilization of a 6</w:t>
      </w:r>
      <w:r w:rsidR="000D74C2">
        <w:rPr>
          <w:rFonts w:ascii="Times New Roman" w:hAnsi="Times New Roman" w:cs="Times New Roman"/>
          <w:lang w:val="en-US"/>
        </w:rPr>
        <w:t>DOF</w:t>
      </w:r>
      <w:r w:rsidRPr="0073135B">
        <w:rPr>
          <w:rFonts w:ascii="Times New Roman" w:hAnsi="Times New Roman" w:cs="Times New Roman"/>
          <w:lang w:val="en-US"/>
        </w:rPr>
        <w:t xml:space="preserve"> robotic arm in agricultural phenotyping is a game-changer, enhancing accuracy, scalability, and efficiency, thereby revolutionizing the way phenotyping is conducted in Malaysia's agricultural sector.</w:t>
      </w:r>
      <w:r w:rsidR="00075059" w:rsidRPr="00A66CC8">
        <w:rPr>
          <w:rFonts w:ascii="Times New Roman" w:hAnsi="Times New Roman" w:cs="Times New Roman"/>
        </w:rPr>
        <w:t xml:space="preserve"> </w:t>
      </w:r>
    </w:p>
    <w:p w14:paraId="13C14A27" w14:textId="77777777" w:rsidR="0073135B" w:rsidRPr="00A66CC8" w:rsidRDefault="0073135B" w:rsidP="0073135B">
      <w:pPr>
        <w:snapToGrid w:val="0"/>
        <w:jc w:val="both"/>
        <w:rPr>
          <w:rFonts w:ascii="Times New Roman" w:hAnsi="Times New Roman" w:cs="Times New Roman"/>
        </w:rPr>
      </w:pPr>
    </w:p>
    <w:p w14:paraId="7946694B" w14:textId="77777777" w:rsidR="00935978" w:rsidRDefault="000028D2" w:rsidP="00C16633">
      <w:pPr>
        <w:tabs>
          <w:tab w:val="left" w:pos="360"/>
        </w:tabs>
        <w:snapToGrid w:val="0"/>
        <w:spacing w:before="120" w:after="120"/>
        <w:jc w:val="center"/>
        <w:rPr>
          <w:rFonts w:ascii="Times New Roman" w:hAnsi="Times New Roman" w:cs="Times New Roman"/>
          <w:smallCaps/>
          <w:lang w:val="en-US"/>
        </w:rPr>
      </w:pPr>
      <w:r>
        <w:rPr>
          <w:rFonts w:ascii="Times New Roman" w:hAnsi="Times New Roman" w:cs="Times New Roman"/>
          <w:smallCaps/>
          <w:lang w:val="en-US"/>
        </w:rPr>
        <w:t>2</w:t>
      </w:r>
      <w:r w:rsidR="00935978" w:rsidRPr="00A66CC8">
        <w:rPr>
          <w:rFonts w:ascii="Times New Roman" w:hAnsi="Times New Roman" w:cs="Times New Roman"/>
          <w:smallCaps/>
          <w:lang w:val="en-US"/>
        </w:rPr>
        <w:t xml:space="preserve">. </w:t>
      </w:r>
      <w:r w:rsidR="00D34DCC" w:rsidRPr="00A66CC8">
        <w:rPr>
          <w:rFonts w:ascii="Times New Roman" w:hAnsi="Times New Roman" w:cs="Times New Roman"/>
          <w:smallCaps/>
          <w:lang w:val="en-US"/>
        </w:rPr>
        <w:t xml:space="preserve"> </w:t>
      </w:r>
      <w:r>
        <w:rPr>
          <w:rFonts w:ascii="Times New Roman" w:hAnsi="Times New Roman" w:cs="Times New Roman"/>
          <w:smallCaps/>
          <w:lang w:val="en-US"/>
        </w:rPr>
        <w:t>objectives</w:t>
      </w:r>
    </w:p>
    <w:p w14:paraId="1D426C1E" w14:textId="21D4CE4D" w:rsidR="00097588" w:rsidRDefault="00097588" w:rsidP="00D016D6">
      <w:pPr>
        <w:numPr>
          <w:ilvl w:val="0"/>
          <w:numId w:val="4"/>
        </w:numPr>
        <w:tabs>
          <w:tab w:val="left" w:pos="0"/>
        </w:tabs>
        <w:snapToGrid w:val="0"/>
        <w:spacing w:before="120" w:after="120"/>
        <w:ind w:left="90" w:hanging="90"/>
        <w:jc w:val="both"/>
        <w:rPr>
          <w:rFonts w:ascii="Times New Roman" w:hAnsi="Times New Roman" w:cs="Times New Roman"/>
          <w:lang w:val="en-US"/>
        </w:rPr>
      </w:pPr>
      <w:r>
        <w:rPr>
          <w:rFonts w:ascii="Times New Roman" w:hAnsi="Times New Roman" w:cs="Times New Roman"/>
          <w:lang w:val="en-US"/>
        </w:rPr>
        <w:t xml:space="preserve"> To study and </w:t>
      </w:r>
      <w:r w:rsidR="00D016D6">
        <w:rPr>
          <w:rFonts w:ascii="Times New Roman" w:hAnsi="Times New Roman" w:cs="Times New Roman"/>
          <w:lang w:val="en-US"/>
        </w:rPr>
        <w:t>design</w:t>
      </w:r>
      <w:r>
        <w:rPr>
          <w:rFonts w:ascii="Times New Roman" w:hAnsi="Times New Roman" w:cs="Times New Roman"/>
          <w:lang w:val="en-US"/>
        </w:rPr>
        <w:t xml:space="preserve"> a 6</w:t>
      </w:r>
      <w:r w:rsidR="000D74C2">
        <w:rPr>
          <w:rFonts w:ascii="Times New Roman" w:hAnsi="Times New Roman" w:cs="Times New Roman"/>
          <w:lang w:val="en-US"/>
        </w:rPr>
        <w:t>DOF</w:t>
      </w:r>
      <w:r>
        <w:rPr>
          <w:rFonts w:ascii="Times New Roman" w:hAnsi="Times New Roman" w:cs="Times New Roman"/>
          <w:lang w:val="en-US"/>
        </w:rPr>
        <w:t xml:space="preserve"> robotic arm structure</w:t>
      </w:r>
      <w:r w:rsidR="00D016D6">
        <w:rPr>
          <w:rFonts w:ascii="Times New Roman" w:hAnsi="Times New Roman" w:cs="Times New Roman"/>
          <w:lang w:val="en-US"/>
        </w:rPr>
        <w:t xml:space="preserve"> in agricultural phenotyping.</w:t>
      </w:r>
    </w:p>
    <w:p w14:paraId="183A76C5" w14:textId="77777777" w:rsidR="00D016D6" w:rsidRDefault="00D016D6" w:rsidP="00D016D6">
      <w:pPr>
        <w:numPr>
          <w:ilvl w:val="0"/>
          <w:numId w:val="4"/>
        </w:numPr>
        <w:tabs>
          <w:tab w:val="left" w:pos="0"/>
        </w:tabs>
        <w:snapToGrid w:val="0"/>
        <w:spacing w:before="120" w:after="120"/>
        <w:ind w:left="90" w:hanging="90"/>
        <w:jc w:val="both"/>
        <w:rPr>
          <w:rFonts w:ascii="Times New Roman" w:hAnsi="Times New Roman" w:cs="Times New Roman"/>
          <w:lang w:val="en-US"/>
        </w:rPr>
      </w:pPr>
      <w:r>
        <w:rPr>
          <w:rFonts w:ascii="Times New Roman" w:hAnsi="Times New Roman" w:cs="Times New Roman"/>
          <w:lang w:val="en-US"/>
        </w:rPr>
        <w:t xml:space="preserve"> To generate the mechanical design with its motion analysis using SolidWorks, CopperliaSim and MATLAB.</w:t>
      </w:r>
    </w:p>
    <w:p w14:paraId="15EB1C11" w14:textId="58309A0C" w:rsidR="00D016D6" w:rsidRDefault="00D016D6" w:rsidP="00D016D6">
      <w:pPr>
        <w:numPr>
          <w:ilvl w:val="0"/>
          <w:numId w:val="4"/>
        </w:numPr>
        <w:tabs>
          <w:tab w:val="left" w:pos="0"/>
        </w:tabs>
        <w:snapToGrid w:val="0"/>
        <w:spacing w:before="120" w:after="120"/>
        <w:ind w:left="90" w:hanging="90"/>
        <w:jc w:val="both"/>
        <w:rPr>
          <w:rFonts w:ascii="Times New Roman" w:hAnsi="Times New Roman" w:cs="Times New Roman"/>
          <w:lang w:val="en-US"/>
        </w:rPr>
      </w:pPr>
      <w:r>
        <w:rPr>
          <w:rFonts w:ascii="Times New Roman" w:hAnsi="Times New Roman" w:cs="Times New Roman"/>
          <w:lang w:val="en-US"/>
        </w:rPr>
        <w:t xml:space="preserve"> To generate robotic motion algorithms for 6</w:t>
      </w:r>
      <w:r w:rsidR="000D74C2">
        <w:rPr>
          <w:rFonts w:ascii="Times New Roman" w:hAnsi="Times New Roman" w:cs="Times New Roman"/>
          <w:lang w:val="en-US"/>
        </w:rPr>
        <w:t>DOF</w:t>
      </w:r>
      <w:r>
        <w:rPr>
          <w:rFonts w:ascii="Times New Roman" w:hAnsi="Times New Roman" w:cs="Times New Roman"/>
          <w:lang w:val="en-US"/>
        </w:rPr>
        <w:t xml:space="preserve"> robotic arm using LabVIEW.</w:t>
      </w:r>
    </w:p>
    <w:p w14:paraId="77A06A00" w14:textId="77777777" w:rsidR="0073135B" w:rsidRPr="00097588" w:rsidRDefault="0073135B" w:rsidP="0073135B">
      <w:pPr>
        <w:tabs>
          <w:tab w:val="left" w:pos="0"/>
        </w:tabs>
        <w:snapToGrid w:val="0"/>
        <w:spacing w:before="120" w:after="120"/>
        <w:jc w:val="both"/>
        <w:rPr>
          <w:rFonts w:ascii="Times New Roman" w:hAnsi="Times New Roman" w:cs="Times New Roman"/>
          <w:lang w:val="en-US"/>
        </w:rPr>
      </w:pPr>
    </w:p>
    <w:p w14:paraId="600F7A2F" w14:textId="77777777" w:rsidR="009614DA" w:rsidRPr="00A66CC8" w:rsidRDefault="000028D2" w:rsidP="00C16633">
      <w:pPr>
        <w:tabs>
          <w:tab w:val="left" w:pos="360"/>
        </w:tabs>
        <w:snapToGrid w:val="0"/>
        <w:spacing w:before="120" w:after="120"/>
        <w:jc w:val="center"/>
        <w:rPr>
          <w:rFonts w:ascii="Times New Roman" w:hAnsi="Times New Roman" w:cs="Times New Roman"/>
          <w:smallCaps/>
          <w:lang w:val="en-US"/>
        </w:rPr>
      </w:pPr>
      <w:r>
        <w:rPr>
          <w:rFonts w:ascii="Times New Roman" w:hAnsi="Times New Roman" w:cs="Times New Roman"/>
          <w:smallCaps/>
          <w:lang w:val="en-US"/>
        </w:rPr>
        <w:t>3.</w:t>
      </w:r>
      <w:r w:rsidR="009614DA" w:rsidRPr="00A66CC8">
        <w:rPr>
          <w:rFonts w:ascii="Times New Roman" w:hAnsi="Times New Roman" w:cs="Times New Roman"/>
          <w:smallCaps/>
          <w:lang w:val="en-US"/>
        </w:rPr>
        <w:t xml:space="preserve"> </w:t>
      </w:r>
      <w:r w:rsidR="00D34DCC" w:rsidRPr="00A66CC8">
        <w:rPr>
          <w:rFonts w:ascii="Times New Roman" w:hAnsi="Times New Roman" w:cs="Times New Roman"/>
          <w:smallCaps/>
          <w:lang w:val="en-US"/>
        </w:rPr>
        <w:t xml:space="preserve"> </w:t>
      </w:r>
      <w:r>
        <w:rPr>
          <w:rFonts w:ascii="Times New Roman" w:hAnsi="Times New Roman" w:cs="Times New Roman"/>
          <w:smallCaps/>
          <w:lang w:val="en-US"/>
        </w:rPr>
        <w:t>methodology</w:t>
      </w:r>
    </w:p>
    <w:p w14:paraId="4CCF4466" w14:textId="77777777" w:rsidR="000028D2" w:rsidRDefault="000028D2" w:rsidP="000028D2">
      <w:pPr>
        <w:tabs>
          <w:tab w:val="left" w:pos="360"/>
        </w:tabs>
        <w:snapToGrid w:val="0"/>
        <w:jc w:val="both"/>
        <w:rPr>
          <w:rFonts w:ascii="Times New Roman" w:hAnsi="Times New Roman" w:cs="Times New Roman"/>
          <w:i/>
          <w:iCs/>
          <w:lang w:val="en-US"/>
        </w:rPr>
      </w:pPr>
      <w:r w:rsidRPr="00904511">
        <w:rPr>
          <w:rFonts w:ascii="Times New Roman" w:hAnsi="Times New Roman" w:cs="Times New Roman"/>
          <w:i/>
          <w:iCs/>
          <w:lang w:val="en-US"/>
        </w:rPr>
        <w:t>3.1 Software Descriptions</w:t>
      </w:r>
    </w:p>
    <w:p w14:paraId="31D9E5D4" w14:textId="77777777" w:rsidR="00904511" w:rsidRPr="00904511" w:rsidRDefault="00904511" w:rsidP="000028D2">
      <w:pPr>
        <w:tabs>
          <w:tab w:val="left" w:pos="360"/>
        </w:tabs>
        <w:snapToGrid w:val="0"/>
        <w:jc w:val="both"/>
        <w:rPr>
          <w:rFonts w:ascii="Times New Roman" w:hAnsi="Times New Roman" w:cs="Times New Roman"/>
          <w:i/>
          <w:i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9"/>
        <w:gridCol w:w="2421"/>
      </w:tblGrid>
      <w:tr w:rsidR="000028D2" w14:paraId="45A682AB" w14:textId="77777777">
        <w:tc>
          <w:tcPr>
            <w:tcW w:w="2628" w:type="dxa"/>
            <w:shd w:val="clear" w:color="auto" w:fill="auto"/>
          </w:tcPr>
          <w:p w14:paraId="467FE967" w14:textId="77777777" w:rsidR="000028D2" w:rsidRDefault="000028D2">
            <w:pPr>
              <w:tabs>
                <w:tab w:val="left" w:pos="360"/>
              </w:tabs>
              <w:snapToGrid w:val="0"/>
              <w:jc w:val="both"/>
              <w:rPr>
                <w:rFonts w:ascii="Times New Roman" w:hAnsi="Times New Roman" w:cs="Times New Roman"/>
                <w:lang w:val="en-US"/>
              </w:rPr>
            </w:pPr>
            <w:r>
              <w:rPr>
                <w:rFonts w:ascii="Times New Roman" w:hAnsi="Times New Roman" w:cs="Times New Roman"/>
                <w:lang w:val="en-US"/>
              </w:rPr>
              <w:t>Software</w:t>
            </w:r>
          </w:p>
        </w:tc>
        <w:tc>
          <w:tcPr>
            <w:tcW w:w="2628" w:type="dxa"/>
            <w:shd w:val="clear" w:color="auto" w:fill="auto"/>
          </w:tcPr>
          <w:p w14:paraId="3429E0EC" w14:textId="77777777" w:rsidR="000028D2" w:rsidRDefault="000028D2">
            <w:pPr>
              <w:tabs>
                <w:tab w:val="left" w:pos="360"/>
              </w:tabs>
              <w:snapToGrid w:val="0"/>
              <w:jc w:val="both"/>
              <w:rPr>
                <w:rFonts w:ascii="Times New Roman" w:hAnsi="Times New Roman" w:cs="Times New Roman"/>
                <w:lang w:val="en-US"/>
              </w:rPr>
            </w:pPr>
            <w:r>
              <w:rPr>
                <w:rFonts w:ascii="Times New Roman" w:hAnsi="Times New Roman" w:cs="Times New Roman"/>
                <w:lang w:val="en-US"/>
              </w:rPr>
              <w:t>Description</w:t>
            </w:r>
          </w:p>
        </w:tc>
      </w:tr>
      <w:tr w:rsidR="000028D2" w14:paraId="12D6A0E7" w14:textId="77777777">
        <w:tc>
          <w:tcPr>
            <w:tcW w:w="2628" w:type="dxa"/>
            <w:shd w:val="clear" w:color="auto" w:fill="auto"/>
          </w:tcPr>
          <w:p w14:paraId="1FEFB829" w14:textId="74FB1422" w:rsidR="000028D2" w:rsidRDefault="00676B64">
            <w:pPr>
              <w:tabs>
                <w:tab w:val="left" w:pos="360"/>
              </w:tabs>
              <w:snapToGrid w:val="0"/>
              <w:jc w:val="both"/>
              <w:rPr>
                <w:rFonts w:ascii="Times New Roman" w:hAnsi="Times New Roman" w:cs="Times New Roman"/>
                <w:lang w:val="en-US"/>
              </w:rPr>
            </w:pPr>
            <w:r>
              <w:rPr>
                <w:noProof/>
              </w:rPr>
              <w:drawing>
                <wp:inline distT="0" distB="0" distL="0" distR="0" wp14:anchorId="5D3F7BCA" wp14:editId="65F4A216">
                  <wp:extent cx="1470660" cy="541020"/>
                  <wp:effectExtent l="0" t="0" r="0" b="0"/>
                  <wp:docPr id="36" name="Picture 36" descr="LabVIE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bVIEW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0660" cy="541020"/>
                          </a:xfrm>
                          <a:prstGeom prst="rect">
                            <a:avLst/>
                          </a:prstGeom>
                          <a:noFill/>
                          <a:ln>
                            <a:noFill/>
                          </a:ln>
                        </pic:spPr>
                      </pic:pic>
                    </a:graphicData>
                  </a:graphic>
                </wp:inline>
              </w:drawing>
            </w:r>
          </w:p>
        </w:tc>
        <w:tc>
          <w:tcPr>
            <w:tcW w:w="2628" w:type="dxa"/>
            <w:shd w:val="clear" w:color="auto" w:fill="auto"/>
          </w:tcPr>
          <w:p w14:paraId="74A1BB24" w14:textId="4DDB4A79" w:rsidR="000028D2" w:rsidRDefault="00436390">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LabVIEW with </w:t>
            </w:r>
            <w:r w:rsidR="006938C7">
              <w:rPr>
                <w:rFonts w:ascii="Times New Roman" w:hAnsi="Times New Roman" w:cs="Times New Roman"/>
                <w:lang w:val="en-US"/>
              </w:rPr>
              <w:t>m</w:t>
            </w:r>
            <w:r>
              <w:rPr>
                <w:rFonts w:ascii="Times New Roman" w:hAnsi="Times New Roman" w:cs="Times New Roman"/>
                <w:lang w:val="en-US"/>
              </w:rPr>
              <w:t>yRIO is a powerful software-hardware combination for implementing robotic arms. LabVIEW</w:t>
            </w:r>
            <w:r w:rsidR="000E06CD">
              <w:rPr>
                <w:rFonts w:ascii="Times New Roman" w:hAnsi="Times New Roman" w:cs="Times New Roman"/>
                <w:lang w:val="en-US"/>
              </w:rPr>
              <w:t xml:space="preserve"> has</w:t>
            </w:r>
            <w:r>
              <w:rPr>
                <w:rFonts w:ascii="Times New Roman" w:hAnsi="Times New Roman" w:cs="Times New Roman"/>
                <w:lang w:val="en-US"/>
              </w:rPr>
              <w:t xml:space="preserve"> graphical programming language and myRIO</w:t>
            </w:r>
            <w:r w:rsidR="000E06CD">
              <w:rPr>
                <w:rFonts w:ascii="Times New Roman" w:hAnsi="Times New Roman" w:cs="Times New Roman"/>
                <w:lang w:val="en-US"/>
              </w:rPr>
              <w:t xml:space="preserve"> has</w:t>
            </w:r>
            <w:r>
              <w:rPr>
                <w:rFonts w:ascii="Times New Roman" w:hAnsi="Times New Roman" w:cs="Times New Roman"/>
                <w:lang w:val="en-US"/>
              </w:rPr>
              <w:t xml:space="preserve"> real-time processing capabilities</w:t>
            </w:r>
            <w:r w:rsidR="000E06CD">
              <w:rPr>
                <w:rFonts w:ascii="Times New Roman" w:hAnsi="Times New Roman" w:cs="Times New Roman"/>
                <w:lang w:val="en-US"/>
              </w:rPr>
              <w:t>.</w:t>
            </w:r>
            <w:r>
              <w:rPr>
                <w:rFonts w:ascii="Times New Roman" w:hAnsi="Times New Roman" w:cs="Times New Roman"/>
                <w:lang w:val="en-US"/>
              </w:rPr>
              <w:t xml:space="preserve"> </w:t>
            </w:r>
            <w:r w:rsidR="009D0E73">
              <w:rPr>
                <w:rFonts w:ascii="Times New Roman" w:hAnsi="Times New Roman" w:cs="Times New Roman"/>
                <w:lang w:val="en-US"/>
              </w:rPr>
              <w:t>It is used to design</w:t>
            </w:r>
            <w:r>
              <w:rPr>
                <w:rFonts w:ascii="Times New Roman" w:hAnsi="Times New Roman" w:cs="Times New Roman"/>
                <w:lang w:val="en-US"/>
              </w:rPr>
              <w:t xml:space="preserve"> </w:t>
            </w:r>
            <w:r>
              <w:rPr>
                <w:rFonts w:ascii="Times New Roman" w:hAnsi="Times New Roman" w:cs="Times New Roman"/>
                <w:lang w:val="en-US"/>
              </w:rPr>
              <w:t>precise control algorithms and applications</w:t>
            </w:r>
            <w:r w:rsidR="009D0E73">
              <w:rPr>
                <w:rFonts w:ascii="Times New Roman" w:hAnsi="Times New Roman" w:cs="Times New Roman"/>
                <w:lang w:val="en-US"/>
              </w:rPr>
              <w:t>.</w:t>
            </w:r>
            <w:r w:rsidR="00697B89">
              <w:rPr>
                <w:rFonts w:ascii="Times New Roman" w:hAnsi="Times New Roman" w:cs="Times New Roman"/>
                <w:lang w:val="en-US"/>
              </w:rPr>
              <w:t xml:space="preserve"> </w:t>
            </w:r>
            <w:r>
              <w:rPr>
                <w:rFonts w:ascii="Times New Roman" w:hAnsi="Times New Roman" w:cs="Times New Roman"/>
                <w:lang w:val="en-US"/>
              </w:rPr>
              <w:t>LabVIEW</w:t>
            </w:r>
            <w:r w:rsidR="006938C7">
              <w:rPr>
                <w:rFonts w:ascii="Times New Roman" w:hAnsi="Times New Roman" w:cs="Times New Roman"/>
                <w:lang w:val="en-US"/>
              </w:rPr>
              <w:t xml:space="preserve"> is used for</w:t>
            </w:r>
            <w:r>
              <w:rPr>
                <w:rFonts w:ascii="Times New Roman" w:hAnsi="Times New Roman" w:cs="Times New Roman"/>
                <w:lang w:val="en-US"/>
              </w:rPr>
              <w:t xml:space="preserve"> simulation and debugging to </w:t>
            </w:r>
            <w:r w:rsidR="000E06CD">
              <w:rPr>
                <w:rFonts w:ascii="Times New Roman" w:hAnsi="Times New Roman" w:cs="Times New Roman"/>
                <w:lang w:val="en-US"/>
              </w:rPr>
              <w:t xml:space="preserve">increase the </w:t>
            </w:r>
            <w:r w:rsidR="006938C7">
              <w:rPr>
                <w:rFonts w:ascii="Times New Roman" w:hAnsi="Times New Roman" w:cs="Times New Roman"/>
                <w:lang w:val="en-US"/>
              </w:rPr>
              <w:t>efficiency of</w:t>
            </w:r>
            <w:r>
              <w:rPr>
                <w:rFonts w:ascii="Times New Roman" w:hAnsi="Times New Roman" w:cs="Times New Roman"/>
                <w:lang w:val="en-US"/>
              </w:rPr>
              <w:t xml:space="preserve"> the development process, ensuring reliable and optimized robotic arm implementations. </w:t>
            </w:r>
          </w:p>
          <w:p w14:paraId="4A78AECC" w14:textId="77777777" w:rsidR="00904511" w:rsidRDefault="00904511">
            <w:pPr>
              <w:tabs>
                <w:tab w:val="left" w:pos="360"/>
              </w:tabs>
              <w:snapToGrid w:val="0"/>
              <w:jc w:val="both"/>
              <w:rPr>
                <w:rFonts w:ascii="Times New Roman" w:hAnsi="Times New Roman" w:cs="Times New Roman"/>
                <w:lang w:val="en-US"/>
              </w:rPr>
            </w:pPr>
          </w:p>
        </w:tc>
      </w:tr>
      <w:tr w:rsidR="000028D2" w14:paraId="1400DA83" w14:textId="77777777">
        <w:tc>
          <w:tcPr>
            <w:tcW w:w="2628" w:type="dxa"/>
            <w:shd w:val="clear" w:color="auto" w:fill="auto"/>
          </w:tcPr>
          <w:p w14:paraId="4EE77AC2" w14:textId="30223D43" w:rsidR="000028D2" w:rsidRDefault="00676B64">
            <w:pPr>
              <w:tabs>
                <w:tab w:val="left" w:pos="360"/>
              </w:tabs>
              <w:snapToGrid w:val="0"/>
              <w:jc w:val="both"/>
            </w:pPr>
            <w:r>
              <w:rPr>
                <w:noProof/>
              </w:rPr>
              <w:drawing>
                <wp:inline distT="0" distB="0" distL="0" distR="0" wp14:anchorId="677CDEEE" wp14:editId="44133698">
                  <wp:extent cx="1470660" cy="822960"/>
                  <wp:effectExtent l="0" t="0" r="0" b="0"/>
                  <wp:docPr id="37" name="Picture 37" descr="What is Matlab? Why we need it?. Understanding the fundamentals of… | by  Mr. Huseyin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Matlab? Why we need it?. Understanding the fundamentals of… | by  Mr. Huseyin | Dev Geniu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0660" cy="822960"/>
                          </a:xfrm>
                          <a:prstGeom prst="rect">
                            <a:avLst/>
                          </a:prstGeom>
                          <a:noFill/>
                          <a:ln>
                            <a:noFill/>
                          </a:ln>
                        </pic:spPr>
                      </pic:pic>
                    </a:graphicData>
                  </a:graphic>
                </wp:inline>
              </w:drawing>
            </w:r>
          </w:p>
        </w:tc>
        <w:tc>
          <w:tcPr>
            <w:tcW w:w="2628" w:type="dxa"/>
            <w:shd w:val="clear" w:color="auto" w:fill="auto"/>
          </w:tcPr>
          <w:p w14:paraId="29B84C86" w14:textId="1F448CA5" w:rsidR="00904511" w:rsidRDefault="00436390">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MATLAB plays a crucial role in robotic arm control within CoppeliaSim. MATLAB offers a seamless integration with CoppeliaSim to enable precise and efficient control of robotic arms. MATLAB </w:t>
            </w:r>
            <w:r w:rsidR="005E2A83">
              <w:rPr>
                <w:rFonts w:ascii="Times New Roman" w:hAnsi="Times New Roman" w:cs="Times New Roman"/>
                <w:lang w:val="en-US"/>
              </w:rPr>
              <w:t xml:space="preserve">is </w:t>
            </w:r>
            <w:r w:rsidR="008B73AD">
              <w:rPr>
                <w:rFonts w:ascii="Times New Roman" w:hAnsi="Times New Roman" w:cs="Times New Roman"/>
                <w:lang w:val="en-US"/>
              </w:rPr>
              <w:t xml:space="preserve">also </w:t>
            </w:r>
            <w:r w:rsidR="005E2A83">
              <w:rPr>
                <w:rFonts w:ascii="Times New Roman" w:hAnsi="Times New Roman" w:cs="Times New Roman"/>
                <w:lang w:val="en-US"/>
              </w:rPr>
              <w:t>used to</w:t>
            </w:r>
            <w:r>
              <w:rPr>
                <w:rFonts w:ascii="Times New Roman" w:hAnsi="Times New Roman" w:cs="Times New Roman"/>
                <w:lang w:val="en-US"/>
              </w:rPr>
              <w:t xml:space="preserve"> </w:t>
            </w:r>
            <w:r w:rsidR="005E2A83">
              <w:rPr>
                <w:rFonts w:ascii="Times New Roman" w:hAnsi="Times New Roman" w:cs="Times New Roman"/>
                <w:lang w:val="en-US"/>
              </w:rPr>
              <w:t>calculate</w:t>
            </w:r>
            <w:r w:rsidR="005E2A83">
              <w:rPr>
                <w:rFonts w:ascii="Times New Roman" w:hAnsi="Times New Roman" w:cs="Times New Roman"/>
                <w:lang w:val="en-US"/>
              </w:rPr>
              <w:t xml:space="preserve"> and derive the formula of</w:t>
            </w:r>
            <w:r>
              <w:rPr>
                <w:rFonts w:ascii="Times New Roman" w:hAnsi="Times New Roman" w:cs="Times New Roman"/>
                <w:lang w:val="en-US"/>
              </w:rPr>
              <w:t xml:space="preserve"> kinematics, dynamics, trajectory planning</w:t>
            </w:r>
            <w:r w:rsidR="005E2A83">
              <w:rPr>
                <w:rFonts w:ascii="Times New Roman" w:hAnsi="Times New Roman" w:cs="Times New Roman"/>
                <w:lang w:val="en-US"/>
              </w:rPr>
              <w:t xml:space="preserve"> of the robotic arm. </w:t>
            </w:r>
          </w:p>
          <w:p w14:paraId="215D5133" w14:textId="7B954D02" w:rsidR="000028D2" w:rsidRDefault="00436390">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 </w:t>
            </w:r>
          </w:p>
        </w:tc>
      </w:tr>
      <w:tr w:rsidR="000028D2" w14:paraId="727AC6D0" w14:textId="77777777">
        <w:tc>
          <w:tcPr>
            <w:tcW w:w="2628" w:type="dxa"/>
            <w:shd w:val="clear" w:color="auto" w:fill="auto"/>
          </w:tcPr>
          <w:p w14:paraId="7FCB83EA" w14:textId="186A62DD" w:rsidR="000028D2" w:rsidRDefault="00676B64">
            <w:pPr>
              <w:tabs>
                <w:tab w:val="left" w:pos="360"/>
              </w:tabs>
              <w:snapToGrid w:val="0"/>
              <w:jc w:val="both"/>
            </w:pPr>
            <w:r>
              <w:rPr>
                <w:noProof/>
              </w:rPr>
              <w:drawing>
                <wp:inline distT="0" distB="0" distL="0" distR="0" wp14:anchorId="61F10F63" wp14:editId="256114DF">
                  <wp:extent cx="1447800" cy="403860"/>
                  <wp:effectExtent l="0" t="0" r="0" b="0"/>
                  <wp:docPr id="1" name="Picture 1" descr="CoppeliaSim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peliaSim User Manu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403860"/>
                          </a:xfrm>
                          <a:prstGeom prst="rect">
                            <a:avLst/>
                          </a:prstGeom>
                          <a:noFill/>
                          <a:ln>
                            <a:noFill/>
                          </a:ln>
                        </pic:spPr>
                      </pic:pic>
                    </a:graphicData>
                  </a:graphic>
                </wp:inline>
              </w:drawing>
            </w:r>
          </w:p>
        </w:tc>
        <w:tc>
          <w:tcPr>
            <w:tcW w:w="2628" w:type="dxa"/>
            <w:shd w:val="clear" w:color="auto" w:fill="auto"/>
          </w:tcPr>
          <w:p w14:paraId="5DED70FD" w14:textId="1D56E1EC" w:rsidR="000028D2" w:rsidRDefault="00436390">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CoppeliaSim, </w:t>
            </w:r>
            <w:r w:rsidR="008B73AD">
              <w:rPr>
                <w:rFonts w:ascii="Times New Roman" w:hAnsi="Times New Roman" w:cs="Times New Roman"/>
                <w:lang w:val="en-US"/>
              </w:rPr>
              <w:t xml:space="preserve">also </w:t>
            </w:r>
            <w:r>
              <w:rPr>
                <w:rFonts w:ascii="Times New Roman" w:hAnsi="Times New Roman" w:cs="Times New Roman"/>
                <w:lang w:val="en-US"/>
              </w:rPr>
              <w:t xml:space="preserve">known as V-REP (Virtual Robot Experimentation Platform), is a versatile and powerful robot simulation software. It provides a comprehensive environment for simulating and testing robot systems, algorithms, and control strategies. </w:t>
            </w:r>
            <w:r w:rsidR="008B73AD">
              <w:rPr>
                <w:rFonts w:ascii="Times New Roman" w:hAnsi="Times New Roman" w:cs="Times New Roman"/>
                <w:lang w:val="en-US"/>
              </w:rPr>
              <w:t xml:space="preserve">CopperliaSim is used to simulate the robotic arm </w:t>
            </w:r>
            <w:r w:rsidR="00FC5D1E">
              <w:rPr>
                <w:rFonts w:ascii="Times New Roman" w:hAnsi="Times New Roman" w:cs="Times New Roman"/>
                <w:lang w:val="en-US"/>
              </w:rPr>
              <w:t>CAD design</w:t>
            </w:r>
            <w:r w:rsidR="008B73AD">
              <w:rPr>
                <w:rFonts w:ascii="Times New Roman" w:hAnsi="Times New Roman" w:cs="Times New Roman"/>
                <w:lang w:val="en-US"/>
              </w:rPr>
              <w:t xml:space="preserve"> using SolidWorks to test its functionalities in a simulation environment </w:t>
            </w:r>
            <w:r w:rsidR="008404E0">
              <w:rPr>
                <w:rFonts w:ascii="Times New Roman" w:hAnsi="Times New Roman" w:cs="Times New Roman"/>
                <w:lang w:val="en-US"/>
              </w:rPr>
              <w:t>like</w:t>
            </w:r>
            <w:r w:rsidR="000D45F4">
              <w:rPr>
                <w:rFonts w:ascii="Times New Roman" w:hAnsi="Times New Roman" w:cs="Times New Roman"/>
                <w:lang w:val="en-US"/>
              </w:rPr>
              <w:t xml:space="preserve"> the reality. The “Newtonian” setting allowed for </w:t>
            </w:r>
            <w:r w:rsidR="00C96EE1">
              <w:rPr>
                <w:rFonts w:ascii="Times New Roman" w:hAnsi="Times New Roman" w:cs="Times New Roman"/>
                <w:lang w:val="en-US"/>
              </w:rPr>
              <w:t>augmented simulation.</w:t>
            </w:r>
          </w:p>
          <w:p w14:paraId="3D90AE48" w14:textId="77777777" w:rsidR="00904511" w:rsidRDefault="00904511">
            <w:pPr>
              <w:tabs>
                <w:tab w:val="left" w:pos="360"/>
              </w:tabs>
              <w:snapToGrid w:val="0"/>
              <w:jc w:val="both"/>
              <w:rPr>
                <w:rFonts w:ascii="Times New Roman" w:hAnsi="Times New Roman" w:cs="Times New Roman"/>
                <w:lang w:val="en-US"/>
              </w:rPr>
            </w:pPr>
          </w:p>
        </w:tc>
      </w:tr>
      <w:tr w:rsidR="000028D2" w14:paraId="61C5417D" w14:textId="77777777">
        <w:tc>
          <w:tcPr>
            <w:tcW w:w="2628" w:type="dxa"/>
            <w:shd w:val="clear" w:color="auto" w:fill="auto"/>
          </w:tcPr>
          <w:p w14:paraId="6B29FE6A" w14:textId="0706C45D" w:rsidR="000028D2" w:rsidRDefault="00676B64">
            <w:pPr>
              <w:tabs>
                <w:tab w:val="left" w:pos="360"/>
              </w:tabs>
              <w:snapToGrid w:val="0"/>
              <w:jc w:val="both"/>
            </w:pPr>
            <w:r>
              <w:rPr>
                <w:noProof/>
              </w:rPr>
              <w:drawing>
                <wp:inline distT="0" distB="0" distL="0" distR="0" wp14:anchorId="3C81358A" wp14:editId="3CEDBA09">
                  <wp:extent cx="1379220" cy="861060"/>
                  <wp:effectExtent l="0" t="0" r="0" b="0"/>
                  <wp:docPr id="38" name="Picture 38" descr="SolidWork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lidWorks logo and symbol, meaning, history,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9220" cy="861060"/>
                          </a:xfrm>
                          <a:prstGeom prst="rect">
                            <a:avLst/>
                          </a:prstGeom>
                          <a:noFill/>
                          <a:ln>
                            <a:noFill/>
                          </a:ln>
                        </pic:spPr>
                      </pic:pic>
                    </a:graphicData>
                  </a:graphic>
                </wp:inline>
              </w:drawing>
            </w:r>
          </w:p>
        </w:tc>
        <w:tc>
          <w:tcPr>
            <w:tcW w:w="2628" w:type="dxa"/>
            <w:shd w:val="clear" w:color="auto" w:fill="auto"/>
          </w:tcPr>
          <w:p w14:paraId="233E80AE" w14:textId="37893FD5" w:rsidR="000028D2" w:rsidRDefault="00697B89">
            <w:pPr>
              <w:tabs>
                <w:tab w:val="left" w:pos="360"/>
              </w:tabs>
              <w:snapToGrid w:val="0"/>
              <w:jc w:val="both"/>
              <w:rPr>
                <w:rFonts w:ascii="Times New Roman" w:hAnsi="Times New Roman" w:cs="Times New Roman"/>
                <w:lang w:val="en-US"/>
              </w:rPr>
            </w:pPr>
            <w:r>
              <w:rPr>
                <w:rFonts w:ascii="Times New Roman" w:hAnsi="Times New Roman" w:cs="Times New Roman"/>
                <w:lang w:val="en-US"/>
              </w:rPr>
              <w:t>SolidWorks is a versatile computer-aided design (CAD) software that we utilized to develop the CAD model of the 6</w:t>
            </w:r>
            <w:r w:rsidR="000D74C2">
              <w:rPr>
                <w:rFonts w:ascii="Times New Roman" w:hAnsi="Times New Roman" w:cs="Times New Roman"/>
                <w:lang w:val="en-US"/>
              </w:rPr>
              <w:t>DOF</w:t>
            </w:r>
            <w:r>
              <w:rPr>
                <w:rFonts w:ascii="Times New Roman" w:hAnsi="Times New Roman" w:cs="Times New Roman"/>
                <w:lang w:val="en-US"/>
              </w:rPr>
              <w:t xml:space="preserve"> robotic arm and export it into URDF (Unified Robot Description Format) for compatibility with CoppeliaSim. SolidWorks facilitated the creation of a detailed and accurate CAD representation of the robotic arm.</w:t>
            </w:r>
          </w:p>
          <w:p w14:paraId="4512153B" w14:textId="77777777" w:rsidR="00904511" w:rsidRDefault="00904511">
            <w:pPr>
              <w:tabs>
                <w:tab w:val="left" w:pos="360"/>
              </w:tabs>
              <w:snapToGrid w:val="0"/>
              <w:jc w:val="both"/>
              <w:rPr>
                <w:rFonts w:ascii="Times New Roman" w:hAnsi="Times New Roman" w:cs="Times New Roman"/>
                <w:lang w:val="en-US"/>
              </w:rPr>
            </w:pPr>
          </w:p>
        </w:tc>
      </w:tr>
      <w:tr w:rsidR="0097052B" w14:paraId="6A7C1F68" w14:textId="77777777">
        <w:tc>
          <w:tcPr>
            <w:tcW w:w="2628" w:type="dxa"/>
            <w:shd w:val="clear" w:color="auto" w:fill="auto"/>
          </w:tcPr>
          <w:p w14:paraId="68DF073C" w14:textId="6D840272" w:rsidR="0097052B" w:rsidRDefault="00120A97">
            <w:pPr>
              <w:tabs>
                <w:tab w:val="left" w:pos="360"/>
              </w:tabs>
              <w:snapToGrid w:val="0"/>
              <w:jc w:val="both"/>
              <w:rPr>
                <w:noProof/>
              </w:rPr>
            </w:pPr>
            <w:r w:rsidRPr="00120A97">
              <w:rPr>
                <w:noProof/>
              </w:rPr>
              <w:drawing>
                <wp:inline distT="0" distB="0" distL="0" distR="0" wp14:anchorId="7C5EB8E9" wp14:editId="3F066667">
                  <wp:extent cx="1137036" cy="1142902"/>
                  <wp:effectExtent l="0" t="0" r="0" b="0"/>
                  <wp:docPr id="1067228342" name="Picture 1067228342">
                    <a:extLst xmlns:a="http://schemas.openxmlformats.org/drawingml/2006/main">
                      <a:ext uri="{FF2B5EF4-FFF2-40B4-BE49-F238E27FC236}">
                        <a16:creationId xmlns:a16="http://schemas.microsoft.com/office/drawing/2014/main" id="{78D4A489-7284-4EAB-18BD-43911ED28D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D4A489-7284-4EAB-18BD-43911ED28D2A}"/>
                              </a:ext>
                            </a:extLst>
                          </pic:cNvPr>
                          <pic:cNvPicPr>
                            <a:picLocks noChangeAspect="1"/>
                          </pic:cNvPicPr>
                        </pic:nvPicPr>
                        <pic:blipFill rotWithShape="1">
                          <a:blip r:embed="rId12"/>
                          <a:srcRect l="20327" r="23712"/>
                          <a:stretch/>
                        </pic:blipFill>
                        <pic:spPr>
                          <a:xfrm>
                            <a:off x="0" y="0"/>
                            <a:ext cx="1138948" cy="1144824"/>
                          </a:xfrm>
                          <a:custGeom>
                            <a:avLst/>
                            <a:gdLst/>
                            <a:ahLst/>
                            <a:cxnLst/>
                            <a:rect l="l" t="t" r="r" b="b"/>
                            <a:pathLst>
                              <a:path w="3458367" h="3476265">
                                <a:moveTo>
                                  <a:pt x="549716" y="15"/>
                                </a:moveTo>
                                <a:cubicBezTo>
                                  <a:pt x="557611" y="271"/>
                                  <a:pt x="565778" y="3856"/>
                                  <a:pt x="573176" y="4995"/>
                                </a:cubicBezTo>
                                <a:cubicBezTo>
                                  <a:pt x="736504" y="30493"/>
                                  <a:pt x="899830" y="58040"/>
                                  <a:pt x="1063336" y="82398"/>
                                </a:cubicBezTo>
                                <a:cubicBezTo>
                                  <a:pt x="1216195" y="105163"/>
                                  <a:pt x="1370136" y="110398"/>
                                  <a:pt x="1523717" y="122237"/>
                                </a:cubicBezTo>
                                <a:cubicBezTo>
                                  <a:pt x="1709602" y="136580"/>
                                  <a:pt x="1895127" y="156841"/>
                                  <a:pt x="2079929" y="188711"/>
                                </a:cubicBezTo>
                                <a:cubicBezTo>
                                  <a:pt x="2208244" y="211023"/>
                                  <a:pt x="2337823" y="226502"/>
                                  <a:pt x="2467943" y="208745"/>
                                </a:cubicBezTo>
                                <a:cubicBezTo>
                                  <a:pt x="2474439" y="207834"/>
                                  <a:pt x="2481839" y="204876"/>
                                  <a:pt x="2487253" y="207834"/>
                                </a:cubicBezTo>
                                <a:cubicBezTo>
                                  <a:pt x="2550419" y="241073"/>
                                  <a:pt x="2619357" y="217168"/>
                                  <a:pt x="2684869" y="238113"/>
                                </a:cubicBezTo>
                                <a:cubicBezTo>
                                  <a:pt x="2668085" y="318930"/>
                                  <a:pt x="2596077" y="312327"/>
                                  <a:pt x="2555471" y="368331"/>
                                </a:cubicBezTo>
                                <a:cubicBezTo>
                                  <a:pt x="2621704" y="390639"/>
                                  <a:pt x="2681259" y="413178"/>
                                  <a:pt x="2741717" y="430023"/>
                                </a:cubicBezTo>
                                <a:cubicBezTo>
                                  <a:pt x="2805785" y="447780"/>
                                  <a:pt x="2860106" y="495816"/>
                                  <a:pt x="2922728" y="517216"/>
                                </a:cubicBezTo>
                                <a:cubicBezTo>
                                  <a:pt x="2936085" y="521769"/>
                                  <a:pt x="2952146" y="537704"/>
                                  <a:pt x="2956838" y="553184"/>
                                </a:cubicBezTo>
                                <a:cubicBezTo>
                                  <a:pt x="2971997" y="603269"/>
                                  <a:pt x="3274647" y="743732"/>
                                  <a:pt x="3238914" y="788350"/>
                                </a:cubicBezTo>
                                <a:cubicBezTo>
                                  <a:pt x="3224116" y="806791"/>
                                  <a:pt x="3204986" y="819994"/>
                                  <a:pt x="3184953" y="838207"/>
                                </a:cubicBezTo>
                                <a:cubicBezTo>
                                  <a:pt x="3215093" y="872582"/>
                                  <a:pt x="3249020" y="887608"/>
                                  <a:pt x="3285115" y="897852"/>
                                </a:cubicBezTo>
                                <a:cubicBezTo>
                                  <a:pt x="3295944" y="901039"/>
                                  <a:pt x="3306591" y="907413"/>
                                  <a:pt x="3307674" y="922894"/>
                                </a:cubicBezTo>
                                <a:cubicBezTo>
                                  <a:pt x="3308757" y="939056"/>
                                  <a:pt x="3297748" y="945429"/>
                                  <a:pt x="3288544" y="952944"/>
                                </a:cubicBezTo>
                                <a:cubicBezTo>
                                  <a:pt x="3275731" y="963415"/>
                                  <a:pt x="3263278" y="972523"/>
                                  <a:pt x="3247036" y="973888"/>
                                </a:cubicBezTo>
                                <a:cubicBezTo>
                                  <a:pt x="3220325" y="975937"/>
                                  <a:pt x="3207513" y="1005076"/>
                                  <a:pt x="3191993" y="1026930"/>
                                </a:cubicBezTo>
                                <a:cubicBezTo>
                                  <a:pt x="3183330" y="1039224"/>
                                  <a:pt x="3178998" y="1064037"/>
                                  <a:pt x="3194157" y="1068363"/>
                                </a:cubicBezTo>
                                <a:cubicBezTo>
                                  <a:pt x="3230613" y="1078837"/>
                                  <a:pt x="3227725" y="1109114"/>
                                  <a:pt x="3226824" y="1143489"/>
                                </a:cubicBezTo>
                                <a:cubicBezTo>
                                  <a:pt x="3225560" y="1186061"/>
                                  <a:pt x="3204083" y="1205638"/>
                                  <a:pt x="3177734" y="1222030"/>
                                </a:cubicBezTo>
                                <a:cubicBezTo>
                                  <a:pt x="3168711" y="1227720"/>
                                  <a:pt x="3155898" y="1227493"/>
                                  <a:pt x="3152469" y="1245250"/>
                                </a:cubicBezTo>
                                <a:cubicBezTo>
                                  <a:pt x="3167267" y="1262097"/>
                                  <a:pt x="3185314" y="1248439"/>
                                  <a:pt x="3201197" y="1253218"/>
                                </a:cubicBezTo>
                                <a:cubicBezTo>
                                  <a:pt x="3214370" y="1257088"/>
                                  <a:pt x="3236208" y="1255040"/>
                                  <a:pt x="3218160" y="1286000"/>
                                </a:cubicBezTo>
                                <a:cubicBezTo>
                                  <a:pt x="3212926" y="1294878"/>
                                  <a:pt x="3219062" y="1301709"/>
                                  <a:pt x="3225741" y="1302392"/>
                                </a:cubicBezTo>
                                <a:cubicBezTo>
                                  <a:pt x="3279159" y="1309449"/>
                                  <a:pt x="3254615" y="1372054"/>
                                  <a:pt x="3271761" y="1405063"/>
                                </a:cubicBezTo>
                                <a:cubicBezTo>
                                  <a:pt x="3276452" y="1414169"/>
                                  <a:pt x="3271399" y="1429877"/>
                                  <a:pt x="3263999" y="1433747"/>
                                </a:cubicBezTo>
                                <a:cubicBezTo>
                                  <a:pt x="3216716" y="1459245"/>
                                  <a:pt x="3210220" y="1520028"/>
                                  <a:pt x="3187299" y="1572389"/>
                                </a:cubicBezTo>
                                <a:cubicBezTo>
                                  <a:pt x="3212205" y="1593104"/>
                                  <a:pt x="3241982" y="1597657"/>
                                  <a:pt x="3268872" y="1611089"/>
                                </a:cubicBezTo>
                                <a:cubicBezTo>
                                  <a:pt x="3296846" y="1625204"/>
                                  <a:pt x="3296846" y="1635676"/>
                                  <a:pt x="3273746" y="1676653"/>
                                </a:cubicBezTo>
                                <a:cubicBezTo>
                                  <a:pt x="3333842" y="1685532"/>
                                  <a:pt x="3333842" y="1685532"/>
                                  <a:pt x="3315254" y="1749957"/>
                                </a:cubicBezTo>
                                <a:cubicBezTo>
                                  <a:pt x="3365607" y="1755877"/>
                                  <a:pt x="3398812" y="1786382"/>
                                  <a:pt x="3406572" y="1853085"/>
                                </a:cubicBezTo>
                                <a:cubicBezTo>
                                  <a:pt x="3410362" y="1885411"/>
                                  <a:pt x="3433101" y="1900663"/>
                                  <a:pt x="3458367" y="1922291"/>
                                </a:cubicBezTo>
                                <a:cubicBezTo>
                                  <a:pt x="3426966" y="1943236"/>
                                  <a:pt x="3405669" y="1986945"/>
                                  <a:pt x="3369034" y="1940730"/>
                                </a:cubicBezTo>
                                <a:cubicBezTo>
                                  <a:pt x="3355680" y="1923885"/>
                                  <a:pt x="3356941" y="1945284"/>
                                  <a:pt x="3355138" y="1951430"/>
                                </a:cubicBezTo>
                                <a:cubicBezTo>
                                  <a:pt x="3350807" y="1966455"/>
                                  <a:pt x="3359830" y="1976472"/>
                                  <a:pt x="3365786" y="1987854"/>
                                </a:cubicBezTo>
                                <a:cubicBezTo>
                                  <a:pt x="3371561" y="1999237"/>
                                  <a:pt x="3378420" y="2011302"/>
                                  <a:pt x="3380043" y="2024054"/>
                                </a:cubicBezTo>
                                <a:cubicBezTo>
                                  <a:pt x="3381125" y="2032931"/>
                                  <a:pt x="3375892" y="2045905"/>
                                  <a:pt x="3370117" y="2052509"/>
                                </a:cubicBezTo>
                                <a:cubicBezTo>
                                  <a:pt x="3339797" y="2087340"/>
                                  <a:pt x="3357844" y="2165652"/>
                                  <a:pt x="3300454" y="2175670"/>
                                </a:cubicBezTo>
                                <a:cubicBezTo>
                                  <a:pt x="3274647" y="2180221"/>
                                  <a:pt x="3262195" y="2208906"/>
                                  <a:pt x="3243246" y="2224614"/>
                                </a:cubicBezTo>
                                <a:cubicBezTo>
                                  <a:pt x="3177374" y="2279478"/>
                                  <a:pt x="3133338" y="2350051"/>
                                  <a:pt x="3112946" y="2447031"/>
                                </a:cubicBezTo>
                                <a:cubicBezTo>
                                  <a:pt x="3107352" y="2473894"/>
                                  <a:pt x="3085875" y="2495522"/>
                                  <a:pt x="3071979" y="2519197"/>
                                </a:cubicBezTo>
                                <a:cubicBezTo>
                                  <a:pt x="3078657" y="2536499"/>
                                  <a:pt x="3115112" y="2499164"/>
                                  <a:pt x="3102298" y="2544694"/>
                                </a:cubicBezTo>
                                <a:cubicBezTo>
                                  <a:pt x="3092553" y="2578843"/>
                                  <a:pt x="3067647" y="2600014"/>
                                  <a:pt x="3044185" y="2620276"/>
                                </a:cubicBezTo>
                                <a:cubicBezTo>
                                  <a:pt x="3017476" y="2643268"/>
                                  <a:pt x="2987879" y="2661708"/>
                                  <a:pt x="2975787" y="2704279"/>
                                </a:cubicBezTo>
                                <a:cubicBezTo>
                                  <a:pt x="2973260" y="2713386"/>
                                  <a:pt x="2965140" y="2722947"/>
                                  <a:pt x="2957921" y="2726591"/>
                                </a:cubicBezTo>
                                <a:cubicBezTo>
                                  <a:pt x="2581458" y="3475797"/>
                                  <a:pt x="1654740" y="3480805"/>
                                  <a:pt x="1547901" y="3475568"/>
                                </a:cubicBezTo>
                                <a:cubicBezTo>
                                  <a:pt x="1418503" y="3468966"/>
                                  <a:pt x="1296143" y="3422753"/>
                                  <a:pt x="1176132" y="3365156"/>
                                </a:cubicBezTo>
                                <a:cubicBezTo>
                                  <a:pt x="1125418" y="3340797"/>
                                  <a:pt x="1078316" y="3306195"/>
                                  <a:pt x="1029045" y="3279332"/>
                                </a:cubicBezTo>
                                <a:cubicBezTo>
                                  <a:pt x="961009" y="3242223"/>
                                  <a:pt x="908492" y="3171424"/>
                                  <a:pt x="840634" y="3141601"/>
                                </a:cubicBezTo>
                                <a:cubicBezTo>
                                  <a:pt x="770793" y="3110867"/>
                                  <a:pt x="711057" y="3054638"/>
                                  <a:pt x="639229" y="3030734"/>
                                </a:cubicBezTo>
                                <a:cubicBezTo>
                                  <a:pt x="601330" y="3017985"/>
                                  <a:pt x="564695" y="2994993"/>
                                  <a:pt x="570649" y="2929200"/>
                                </a:cubicBezTo>
                                <a:cubicBezTo>
                                  <a:pt x="572274" y="2910532"/>
                                  <a:pt x="562349" y="2895282"/>
                                  <a:pt x="546647" y="2900745"/>
                                </a:cubicBezTo>
                                <a:cubicBezTo>
                                  <a:pt x="516690" y="2910989"/>
                                  <a:pt x="503154" y="2883898"/>
                                  <a:pt x="486550" y="2863636"/>
                                </a:cubicBezTo>
                                <a:cubicBezTo>
                                  <a:pt x="456953" y="2827667"/>
                                  <a:pt x="428801" y="2789422"/>
                                  <a:pt x="381697" y="2783503"/>
                                </a:cubicBezTo>
                                <a:cubicBezTo>
                                  <a:pt x="390720" y="2755272"/>
                                  <a:pt x="406060" y="2759371"/>
                                  <a:pt x="420137" y="2765290"/>
                                </a:cubicBezTo>
                                <a:cubicBezTo>
                                  <a:pt x="457133" y="2780772"/>
                                  <a:pt x="493769" y="2798300"/>
                                  <a:pt x="530765" y="2813781"/>
                                </a:cubicBezTo>
                                <a:cubicBezTo>
                                  <a:pt x="554948" y="2823799"/>
                                  <a:pt x="578952" y="2837912"/>
                                  <a:pt x="611257" y="2826755"/>
                                </a:cubicBezTo>
                                <a:cubicBezTo>
                                  <a:pt x="583463" y="2769843"/>
                                  <a:pt x="536180" y="2759598"/>
                                  <a:pt x="497920" y="2742071"/>
                                </a:cubicBezTo>
                                <a:cubicBezTo>
                                  <a:pt x="450096" y="2719988"/>
                                  <a:pt x="421942" y="2678326"/>
                                  <a:pt x="388193" y="2631885"/>
                                </a:cubicBezTo>
                                <a:cubicBezTo>
                                  <a:pt x="423386" y="2620730"/>
                                  <a:pt x="445223" y="2654879"/>
                                  <a:pt x="472834" y="2653056"/>
                                </a:cubicBezTo>
                                <a:cubicBezTo>
                                  <a:pt x="474279" y="2647140"/>
                                  <a:pt x="476804" y="2638488"/>
                                  <a:pt x="476444" y="2638259"/>
                                </a:cubicBezTo>
                                <a:cubicBezTo>
                                  <a:pt x="431326" y="2612763"/>
                                  <a:pt x="410211" y="2564956"/>
                                  <a:pt x="403173" y="2507131"/>
                                </a:cubicBezTo>
                                <a:cubicBezTo>
                                  <a:pt x="399563" y="2477310"/>
                                  <a:pt x="383140" y="2467976"/>
                                  <a:pt x="366897" y="2454316"/>
                                </a:cubicBezTo>
                                <a:cubicBezTo>
                                  <a:pt x="310230" y="2405826"/>
                                  <a:pt x="250314" y="2361890"/>
                                  <a:pt x="203752" y="2295188"/>
                                </a:cubicBezTo>
                                <a:cubicBezTo>
                                  <a:pt x="257532" y="2304066"/>
                                  <a:pt x="300665" y="2347547"/>
                                  <a:pt x="358597" y="2366215"/>
                                </a:cubicBezTo>
                                <a:cubicBezTo>
                                  <a:pt x="312577" y="2292910"/>
                                  <a:pt x="253020" y="2255803"/>
                                  <a:pt x="198698" y="2211409"/>
                                </a:cubicBezTo>
                                <a:cubicBezTo>
                                  <a:pt x="173974" y="2191149"/>
                                  <a:pt x="151055" y="2165197"/>
                                  <a:pt x="121097" y="2154269"/>
                                </a:cubicBezTo>
                                <a:cubicBezTo>
                                  <a:pt x="110448" y="2150400"/>
                                  <a:pt x="92943" y="2142204"/>
                                  <a:pt x="101425" y="2120577"/>
                                </a:cubicBezTo>
                                <a:cubicBezTo>
                                  <a:pt x="108643" y="2102593"/>
                                  <a:pt x="122900" y="2108055"/>
                                  <a:pt x="135895" y="2113292"/>
                                </a:cubicBezTo>
                                <a:cubicBezTo>
                                  <a:pt x="167116" y="2126269"/>
                                  <a:pt x="199421" y="2126495"/>
                                  <a:pt x="241652" y="2126269"/>
                                </a:cubicBezTo>
                                <a:cubicBezTo>
                                  <a:pt x="206279" y="2066851"/>
                                  <a:pt x="141489" y="2084608"/>
                                  <a:pt x="111170" y="2022231"/>
                                </a:cubicBezTo>
                                <a:cubicBezTo>
                                  <a:pt x="149069" y="2011302"/>
                                  <a:pt x="178305" y="2033841"/>
                                  <a:pt x="208987" y="2038166"/>
                                </a:cubicBezTo>
                                <a:cubicBezTo>
                                  <a:pt x="236777" y="2042036"/>
                                  <a:pt x="243636" y="2031565"/>
                                  <a:pt x="237139" y="1997188"/>
                                </a:cubicBezTo>
                                <a:cubicBezTo>
                                  <a:pt x="227034" y="1943690"/>
                                  <a:pt x="242193" y="1916371"/>
                                  <a:pt x="282618" y="1930941"/>
                                </a:cubicBezTo>
                                <a:cubicBezTo>
                                  <a:pt x="320155" y="1944601"/>
                                  <a:pt x="324125" y="1924568"/>
                                  <a:pt x="314019" y="1894062"/>
                                </a:cubicBezTo>
                                <a:cubicBezTo>
                                  <a:pt x="299582" y="1849671"/>
                                  <a:pt x="316004" y="1815295"/>
                                  <a:pt x="327194" y="1777960"/>
                                </a:cubicBezTo>
                                <a:cubicBezTo>
                                  <a:pt x="344339" y="1721045"/>
                                  <a:pt x="337121" y="1693272"/>
                                  <a:pt x="300123" y="1650929"/>
                                </a:cubicBezTo>
                                <a:cubicBezTo>
                                  <a:pt x="279370" y="1627251"/>
                                  <a:pt x="256992" y="1607219"/>
                                  <a:pt x="226852" y="1586731"/>
                                </a:cubicBezTo>
                                <a:cubicBezTo>
                                  <a:pt x="296334" y="1575576"/>
                                  <a:pt x="223423" y="1538013"/>
                                  <a:pt x="247968" y="1514564"/>
                                </a:cubicBezTo>
                                <a:cubicBezTo>
                                  <a:pt x="297056" y="1505003"/>
                                  <a:pt x="337121" y="1579673"/>
                                  <a:pt x="403895" y="1558274"/>
                                </a:cubicBezTo>
                                <a:cubicBezTo>
                                  <a:pt x="321420" y="1493619"/>
                                  <a:pt x="230281" y="1472448"/>
                                  <a:pt x="170546" y="1386396"/>
                                </a:cubicBezTo>
                                <a:cubicBezTo>
                                  <a:pt x="184261" y="1366817"/>
                                  <a:pt x="197977" y="1385030"/>
                                  <a:pt x="209707" y="1377746"/>
                                </a:cubicBezTo>
                                <a:cubicBezTo>
                                  <a:pt x="209346" y="1373192"/>
                                  <a:pt x="210250" y="1366362"/>
                                  <a:pt x="208083" y="1364314"/>
                                </a:cubicBezTo>
                                <a:cubicBezTo>
                                  <a:pt x="163508" y="1317416"/>
                                  <a:pt x="162784" y="1316279"/>
                                  <a:pt x="210610" y="1281675"/>
                                </a:cubicBezTo>
                                <a:cubicBezTo>
                                  <a:pt x="227394" y="1269609"/>
                                  <a:pt x="225950" y="1258909"/>
                                  <a:pt x="217108" y="1243657"/>
                                </a:cubicBezTo>
                                <a:cubicBezTo>
                                  <a:pt x="210790" y="1232957"/>
                                  <a:pt x="203211" y="1223395"/>
                                  <a:pt x="206820" y="1199947"/>
                                </a:cubicBezTo>
                                <a:cubicBezTo>
                                  <a:pt x="232988" y="1229998"/>
                                  <a:pt x="359499" y="1220208"/>
                                  <a:pt x="381877" y="1217021"/>
                                </a:cubicBezTo>
                                <a:cubicBezTo>
                                  <a:pt x="406963" y="1213607"/>
                                  <a:pt x="431688" y="1199037"/>
                                  <a:pt x="458035" y="1207003"/>
                                </a:cubicBezTo>
                                <a:cubicBezTo>
                                  <a:pt x="479150" y="1213381"/>
                                  <a:pt x="576966" y="1275073"/>
                                  <a:pt x="590863" y="1204273"/>
                                </a:cubicBezTo>
                                <a:cubicBezTo>
                                  <a:pt x="591585" y="1200858"/>
                                  <a:pt x="631107" y="1208826"/>
                                  <a:pt x="652403" y="1212696"/>
                                </a:cubicBezTo>
                                <a:cubicBezTo>
                                  <a:pt x="671172" y="1215883"/>
                                  <a:pt x="692288" y="1229998"/>
                                  <a:pt x="704920" y="1201769"/>
                                </a:cubicBezTo>
                                <a:cubicBezTo>
                                  <a:pt x="712320" y="1185150"/>
                                  <a:pt x="681820" y="1153051"/>
                                  <a:pt x="654569" y="1150320"/>
                                </a:cubicBezTo>
                                <a:cubicBezTo>
                                  <a:pt x="630926" y="1147814"/>
                                  <a:pt x="606202" y="1144172"/>
                                  <a:pt x="583643" y="1151001"/>
                                </a:cubicBezTo>
                                <a:cubicBezTo>
                                  <a:pt x="555852" y="1159198"/>
                                  <a:pt x="540873" y="1145995"/>
                                  <a:pt x="533111" y="1117538"/>
                                </a:cubicBezTo>
                                <a:cubicBezTo>
                                  <a:pt x="524450" y="1086122"/>
                                  <a:pt x="507845" y="1071550"/>
                                  <a:pt x="484926" y="1056980"/>
                                </a:cubicBezTo>
                                <a:cubicBezTo>
                                  <a:pt x="429340" y="1021696"/>
                                  <a:pt x="375921" y="980946"/>
                                  <a:pt x="314922" y="960456"/>
                                </a:cubicBezTo>
                                <a:cubicBezTo>
                                  <a:pt x="302830" y="956358"/>
                                  <a:pt x="289476" y="950894"/>
                                  <a:pt x="283881" y="923805"/>
                                </a:cubicBezTo>
                                <a:cubicBezTo>
                                  <a:pt x="449013" y="964326"/>
                                  <a:pt x="599526" y="1069958"/>
                                  <a:pt x="769890" y="1063811"/>
                                </a:cubicBezTo>
                                <a:cubicBezTo>
                                  <a:pt x="723329" y="1030346"/>
                                  <a:pt x="669369" y="1028524"/>
                                  <a:pt x="619738" y="1005076"/>
                                </a:cubicBezTo>
                                <a:cubicBezTo>
                                  <a:pt x="654930" y="987546"/>
                                  <a:pt x="687956" y="1005759"/>
                                  <a:pt x="721344" y="1015777"/>
                                </a:cubicBezTo>
                                <a:cubicBezTo>
                                  <a:pt x="749317" y="1023970"/>
                                  <a:pt x="774583" y="1025337"/>
                                  <a:pt x="777650" y="976393"/>
                                </a:cubicBezTo>
                                <a:cubicBezTo>
                                  <a:pt x="776566" y="973205"/>
                                  <a:pt x="776747" y="969107"/>
                                  <a:pt x="776929" y="965238"/>
                                </a:cubicBezTo>
                                <a:cubicBezTo>
                                  <a:pt x="767542" y="944976"/>
                                  <a:pt x="752926" y="934504"/>
                                  <a:pt x="735601" y="928584"/>
                                </a:cubicBezTo>
                                <a:cubicBezTo>
                                  <a:pt x="725133" y="924942"/>
                                  <a:pt x="711237" y="919478"/>
                                  <a:pt x="711416" y="904909"/>
                                </a:cubicBezTo>
                                <a:cubicBezTo>
                                  <a:pt x="711958" y="850955"/>
                                  <a:pt x="678571" y="835246"/>
                                  <a:pt x="645185" y="819539"/>
                                </a:cubicBezTo>
                                <a:cubicBezTo>
                                  <a:pt x="663773" y="792676"/>
                                  <a:pt x="678391" y="812481"/>
                                  <a:pt x="692468" y="810433"/>
                                </a:cubicBezTo>
                                <a:cubicBezTo>
                                  <a:pt x="701672" y="809067"/>
                                  <a:pt x="709973" y="806563"/>
                                  <a:pt x="709973" y="792676"/>
                                </a:cubicBezTo>
                                <a:cubicBezTo>
                                  <a:pt x="710154" y="781065"/>
                                  <a:pt x="705822" y="767861"/>
                                  <a:pt x="696799" y="767635"/>
                                </a:cubicBezTo>
                                <a:cubicBezTo>
                                  <a:pt x="640312" y="765585"/>
                                  <a:pt x="609090" y="690914"/>
                                  <a:pt x="550437" y="690687"/>
                                </a:cubicBezTo>
                                <a:cubicBezTo>
                                  <a:pt x="515425" y="690687"/>
                                  <a:pt x="568666" y="648572"/>
                                  <a:pt x="539068" y="631042"/>
                                </a:cubicBezTo>
                                <a:cubicBezTo>
                                  <a:pt x="532570" y="627171"/>
                                  <a:pt x="556032" y="621254"/>
                                  <a:pt x="566500" y="622164"/>
                                </a:cubicBezTo>
                                <a:cubicBezTo>
                                  <a:pt x="576786" y="623074"/>
                                  <a:pt x="585990" y="634229"/>
                                  <a:pt x="598443" y="626261"/>
                                </a:cubicBezTo>
                                <a:cubicBezTo>
                                  <a:pt x="605300" y="597806"/>
                                  <a:pt x="587615" y="587332"/>
                                  <a:pt x="572996" y="579365"/>
                                </a:cubicBezTo>
                                <a:cubicBezTo>
                                  <a:pt x="539247" y="560925"/>
                                  <a:pt x="506402" y="538615"/>
                                  <a:pt x="469405" y="532013"/>
                                </a:cubicBezTo>
                                <a:cubicBezTo>
                                  <a:pt x="456232" y="529737"/>
                                  <a:pt x="488355" y="499231"/>
                                  <a:pt x="494671" y="488532"/>
                                </a:cubicBezTo>
                                <a:cubicBezTo>
                                  <a:pt x="345782" y="376071"/>
                                  <a:pt x="166756" y="381762"/>
                                  <a:pt x="0" y="290928"/>
                                </a:cubicBezTo>
                                <a:cubicBezTo>
                                  <a:pt x="36817" y="273173"/>
                                  <a:pt x="63887" y="286148"/>
                                  <a:pt x="88973" y="288880"/>
                                </a:cubicBezTo>
                                <a:cubicBezTo>
                                  <a:pt x="151595" y="295708"/>
                                  <a:pt x="213498" y="309822"/>
                                  <a:pt x="275940" y="318246"/>
                                </a:cubicBezTo>
                                <a:cubicBezTo>
                                  <a:pt x="306620" y="322344"/>
                                  <a:pt x="335134" y="337824"/>
                                  <a:pt x="369424" y="313239"/>
                                </a:cubicBezTo>
                                <a:cubicBezTo>
                                  <a:pt x="392343" y="296847"/>
                                  <a:pt x="428980" y="314604"/>
                                  <a:pt x="457133" y="329174"/>
                                </a:cubicBezTo>
                                <a:cubicBezTo>
                                  <a:pt x="480414" y="341238"/>
                                  <a:pt x="502612" y="344425"/>
                                  <a:pt x="533474" y="329174"/>
                                </a:cubicBezTo>
                                <a:cubicBezTo>
                                  <a:pt x="505501" y="319841"/>
                                  <a:pt x="484023" y="311645"/>
                                  <a:pt x="462006" y="305953"/>
                                </a:cubicBezTo>
                                <a:cubicBezTo>
                                  <a:pt x="444501" y="301400"/>
                                  <a:pt x="486189" y="282960"/>
                                  <a:pt x="507484" y="285237"/>
                                </a:cubicBezTo>
                                <a:cubicBezTo>
                                  <a:pt x="537263" y="288423"/>
                                  <a:pt x="520479" y="276586"/>
                                  <a:pt x="515425" y="260195"/>
                                </a:cubicBezTo>
                                <a:cubicBezTo>
                                  <a:pt x="510012" y="242665"/>
                                  <a:pt x="526074" y="237203"/>
                                  <a:pt x="536180" y="240844"/>
                                </a:cubicBezTo>
                                <a:cubicBezTo>
                                  <a:pt x="574980" y="255187"/>
                                  <a:pt x="613602" y="229917"/>
                                  <a:pt x="653668" y="250407"/>
                                </a:cubicBezTo>
                                <a:cubicBezTo>
                                  <a:pt x="643561" y="199867"/>
                                  <a:pt x="621723" y="177784"/>
                                  <a:pt x="576064" y="170726"/>
                                </a:cubicBezTo>
                                <a:cubicBezTo>
                                  <a:pt x="558919" y="167996"/>
                                  <a:pt x="541053" y="172093"/>
                                  <a:pt x="526254" y="157522"/>
                                </a:cubicBezTo>
                                <a:cubicBezTo>
                                  <a:pt x="517771" y="149101"/>
                                  <a:pt x="508207" y="139084"/>
                                  <a:pt x="514884" y="123603"/>
                                </a:cubicBezTo>
                                <a:cubicBezTo>
                                  <a:pt x="519577" y="112674"/>
                                  <a:pt x="529684" y="112674"/>
                                  <a:pt x="537985" y="116318"/>
                                </a:cubicBezTo>
                                <a:cubicBezTo>
                                  <a:pt x="575162" y="132483"/>
                                  <a:pt x="613963" y="138400"/>
                                  <a:pt x="652764" y="144320"/>
                                </a:cubicBezTo>
                                <a:cubicBezTo>
                                  <a:pt x="658720" y="145230"/>
                                  <a:pt x="665397" y="148191"/>
                                  <a:pt x="672075" y="133164"/>
                                </a:cubicBezTo>
                                <a:cubicBezTo>
                                  <a:pt x="599526" y="108805"/>
                                  <a:pt x="530585" y="74202"/>
                                  <a:pt x="456051" y="60770"/>
                                </a:cubicBezTo>
                                <a:cubicBezTo>
                                  <a:pt x="457133" y="54397"/>
                                  <a:pt x="458215" y="48022"/>
                                  <a:pt x="459299" y="41649"/>
                                </a:cubicBezTo>
                                <a:cubicBezTo>
                                  <a:pt x="517591" y="50753"/>
                                  <a:pt x="575884" y="59859"/>
                                  <a:pt x="649515" y="71243"/>
                                </a:cubicBezTo>
                                <a:cubicBezTo>
                                  <a:pt x="604218" y="35045"/>
                                  <a:pt x="561446" y="47111"/>
                                  <a:pt x="527879" y="15013"/>
                                </a:cubicBezTo>
                                <a:cubicBezTo>
                                  <a:pt x="534195" y="2833"/>
                                  <a:pt x="541820" y="-241"/>
                                  <a:pt x="549716" y="15"/>
                                </a:cubicBezTo>
                                <a:close/>
                              </a:path>
                            </a:pathLst>
                          </a:custGeom>
                        </pic:spPr>
                      </pic:pic>
                    </a:graphicData>
                  </a:graphic>
                </wp:inline>
              </w:drawing>
            </w:r>
          </w:p>
        </w:tc>
        <w:tc>
          <w:tcPr>
            <w:tcW w:w="2628" w:type="dxa"/>
            <w:shd w:val="clear" w:color="auto" w:fill="auto"/>
          </w:tcPr>
          <w:p w14:paraId="4F257165" w14:textId="3CCC767A" w:rsidR="0097052B" w:rsidRDefault="00120A97">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AutoCAD </w:t>
            </w:r>
            <w:r w:rsidR="0051014A">
              <w:rPr>
                <w:rFonts w:ascii="Times New Roman" w:hAnsi="Times New Roman" w:cs="Times New Roman"/>
                <w:lang w:val="en-US"/>
              </w:rPr>
              <w:t>is CAD software commonly for 2D designs and models. AutoCAD is used to design the robotic arm net diagrams in 2D.</w:t>
            </w:r>
          </w:p>
        </w:tc>
      </w:tr>
    </w:tbl>
    <w:p w14:paraId="676E3612" w14:textId="77777777" w:rsidR="000028D2" w:rsidRDefault="000028D2" w:rsidP="000028D2">
      <w:pPr>
        <w:tabs>
          <w:tab w:val="left" w:pos="360"/>
        </w:tabs>
        <w:snapToGrid w:val="0"/>
        <w:jc w:val="both"/>
        <w:rPr>
          <w:rFonts w:ascii="Times New Roman" w:hAnsi="Times New Roman" w:cs="Times New Roman"/>
          <w:lang w:val="en-US"/>
        </w:rPr>
      </w:pPr>
    </w:p>
    <w:p w14:paraId="0A1D2C54" w14:textId="77777777" w:rsidR="00697B89" w:rsidRDefault="00697B89" w:rsidP="00697B89">
      <w:pPr>
        <w:tabs>
          <w:tab w:val="left" w:pos="360"/>
        </w:tabs>
        <w:snapToGrid w:val="0"/>
        <w:jc w:val="both"/>
        <w:rPr>
          <w:rFonts w:ascii="Times New Roman" w:hAnsi="Times New Roman" w:cs="Times New Roman"/>
          <w:i/>
          <w:iCs/>
          <w:lang w:val="en-US"/>
        </w:rPr>
      </w:pPr>
      <w:r w:rsidRPr="00904511">
        <w:rPr>
          <w:rFonts w:ascii="Times New Roman" w:hAnsi="Times New Roman" w:cs="Times New Roman"/>
          <w:i/>
          <w:iCs/>
          <w:lang w:val="en-US"/>
        </w:rPr>
        <w:t>3.2 Hardware Descriptions</w:t>
      </w:r>
    </w:p>
    <w:p w14:paraId="7353C063" w14:textId="77777777" w:rsidR="00904511" w:rsidRPr="00904511" w:rsidRDefault="00904511" w:rsidP="00697B89">
      <w:pPr>
        <w:tabs>
          <w:tab w:val="left" w:pos="360"/>
        </w:tabs>
        <w:snapToGrid w:val="0"/>
        <w:jc w:val="both"/>
        <w:rPr>
          <w:rFonts w:ascii="Times New Roman" w:hAnsi="Times New Roman" w:cs="Times New Roman"/>
          <w:i/>
          <w:i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2"/>
        <w:gridCol w:w="2408"/>
      </w:tblGrid>
      <w:tr w:rsidR="00697B89" w14:paraId="218DFCC5" w14:textId="77777777">
        <w:tc>
          <w:tcPr>
            <w:tcW w:w="2628" w:type="dxa"/>
            <w:shd w:val="clear" w:color="auto" w:fill="auto"/>
          </w:tcPr>
          <w:p w14:paraId="1C3A598D" w14:textId="77777777" w:rsidR="00697B89" w:rsidRDefault="00697B89">
            <w:pPr>
              <w:tabs>
                <w:tab w:val="left" w:pos="360"/>
              </w:tabs>
              <w:snapToGrid w:val="0"/>
              <w:jc w:val="both"/>
              <w:rPr>
                <w:rFonts w:ascii="Times New Roman" w:hAnsi="Times New Roman" w:cs="Times New Roman"/>
                <w:lang w:val="en-US"/>
              </w:rPr>
            </w:pPr>
            <w:r>
              <w:rPr>
                <w:rFonts w:ascii="Times New Roman" w:hAnsi="Times New Roman" w:cs="Times New Roman"/>
                <w:lang w:val="en-US"/>
              </w:rPr>
              <w:t>Hardware</w:t>
            </w:r>
          </w:p>
        </w:tc>
        <w:tc>
          <w:tcPr>
            <w:tcW w:w="2628" w:type="dxa"/>
            <w:shd w:val="clear" w:color="auto" w:fill="auto"/>
          </w:tcPr>
          <w:p w14:paraId="058A3132" w14:textId="77777777" w:rsidR="00697B89" w:rsidRDefault="00697B89">
            <w:pPr>
              <w:tabs>
                <w:tab w:val="left" w:pos="360"/>
              </w:tabs>
              <w:snapToGrid w:val="0"/>
              <w:jc w:val="both"/>
              <w:rPr>
                <w:rFonts w:ascii="Times New Roman" w:hAnsi="Times New Roman" w:cs="Times New Roman"/>
                <w:lang w:val="en-US"/>
              </w:rPr>
            </w:pPr>
            <w:r>
              <w:rPr>
                <w:rFonts w:ascii="Times New Roman" w:hAnsi="Times New Roman" w:cs="Times New Roman"/>
                <w:lang w:val="en-US"/>
              </w:rPr>
              <w:t>Description</w:t>
            </w:r>
          </w:p>
        </w:tc>
      </w:tr>
      <w:tr w:rsidR="00697B89" w14:paraId="2B9B7FBC" w14:textId="77777777">
        <w:tc>
          <w:tcPr>
            <w:tcW w:w="2628" w:type="dxa"/>
            <w:shd w:val="clear" w:color="auto" w:fill="auto"/>
          </w:tcPr>
          <w:p w14:paraId="5F26CE7B" w14:textId="482E63B6" w:rsidR="00697B89" w:rsidRDefault="00676B64">
            <w:pPr>
              <w:tabs>
                <w:tab w:val="left" w:pos="360"/>
              </w:tabs>
              <w:snapToGrid w:val="0"/>
              <w:jc w:val="both"/>
              <w:rPr>
                <w:rFonts w:ascii="Times New Roman" w:hAnsi="Times New Roman" w:cs="Times New Roman"/>
                <w:lang w:val="en-US"/>
              </w:rPr>
            </w:pPr>
            <w:r>
              <w:rPr>
                <w:noProof/>
              </w:rPr>
              <w:lastRenderedPageBreak/>
              <w:drawing>
                <wp:inline distT="0" distB="0" distL="0" distR="0" wp14:anchorId="43EFCA3F" wp14:editId="10EBFBFA">
                  <wp:extent cx="1203960" cy="1051560"/>
                  <wp:effectExtent l="0" t="0" r="0" b="0"/>
                  <wp:docPr id="39" name="Picture 39" descr="783759-01 - Ni - Student Embedded Device, myRIO-1900, Xilinx Z-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783759-01 - Ni - Student Embedded Device, myRIO-1900, Xilinx Z-70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3960" cy="1051560"/>
                          </a:xfrm>
                          <a:prstGeom prst="rect">
                            <a:avLst/>
                          </a:prstGeom>
                          <a:noFill/>
                          <a:ln>
                            <a:noFill/>
                          </a:ln>
                        </pic:spPr>
                      </pic:pic>
                    </a:graphicData>
                  </a:graphic>
                </wp:inline>
              </w:drawing>
            </w:r>
          </w:p>
        </w:tc>
        <w:tc>
          <w:tcPr>
            <w:tcW w:w="2628" w:type="dxa"/>
            <w:shd w:val="clear" w:color="auto" w:fill="auto"/>
          </w:tcPr>
          <w:p w14:paraId="0BD18CFD" w14:textId="4F3C717C" w:rsidR="00697B89" w:rsidRDefault="00697B89">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MyRIO </w:t>
            </w:r>
            <w:r w:rsidR="009D0E73">
              <w:rPr>
                <w:rFonts w:ascii="Times New Roman" w:hAnsi="Times New Roman" w:cs="Times New Roman"/>
                <w:lang w:val="en-US"/>
              </w:rPr>
              <w:t>uses</w:t>
            </w:r>
            <w:r>
              <w:rPr>
                <w:rFonts w:ascii="Times New Roman" w:hAnsi="Times New Roman" w:cs="Times New Roman"/>
                <w:lang w:val="en-US"/>
              </w:rPr>
              <w:t xml:space="preserve"> a powerful hardware platform that combines an FPGA and an ARM processor. It is a convenient tool for robotic arm trajectory planning combining with </w:t>
            </w:r>
            <w:r w:rsidR="00511A53">
              <w:rPr>
                <w:rFonts w:ascii="Times New Roman" w:hAnsi="Times New Roman" w:cs="Times New Roman"/>
                <w:lang w:val="en-US"/>
              </w:rPr>
              <w:t>Math Script</w:t>
            </w:r>
            <w:r>
              <w:rPr>
                <w:rFonts w:ascii="Times New Roman" w:hAnsi="Times New Roman" w:cs="Times New Roman"/>
                <w:lang w:val="en-US"/>
              </w:rPr>
              <w:t xml:space="preserve"> module in </w:t>
            </w:r>
            <w:r w:rsidR="008E0A5E">
              <w:rPr>
                <w:rFonts w:ascii="Times New Roman" w:hAnsi="Times New Roman" w:cs="Times New Roman"/>
                <w:lang w:val="en-US"/>
              </w:rPr>
              <w:t>LabView</w:t>
            </w:r>
            <w:r>
              <w:rPr>
                <w:rFonts w:ascii="Times New Roman" w:hAnsi="Times New Roman" w:cs="Times New Roman"/>
                <w:lang w:val="en-US"/>
              </w:rPr>
              <w:t xml:space="preserve">. It is used as </w:t>
            </w:r>
            <w:r w:rsidR="009D0E73">
              <w:rPr>
                <w:rFonts w:ascii="Times New Roman" w:hAnsi="Times New Roman" w:cs="Times New Roman"/>
                <w:lang w:val="en-US"/>
              </w:rPr>
              <w:t>a</w:t>
            </w:r>
            <w:r>
              <w:rPr>
                <w:rFonts w:ascii="Times New Roman" w:hAnsi="Times New Roman" w:cs="Times New Roman"/>
                <w:lang w:val="en-US"/>
              </w:rPr>
              <w:t xml:space="preserve"> </w:t>
            </w:r>
            <w:r>
              <w:rPr>
                <w:rFonts w:ascii="Times New Roman" w:hAnsi="Times New Roman" w:cs="Times New Roman"/>
                <w:lang w:val="en-US"/>
              </w:rPr>
              <w:t>robotic</w:t>
            </w:r>
            <w:r>
              <w:rPr>
                <w:rFonts w:ascii="Times New Roman" w:hAnsi="Times New Roman" w:cs="Times New Roman"/>
                <w:lang w:val="en-US"/>
              </w:rPr>
              <w:t xml:space="preserve"> arm controller for demonstration purposes.</w:t>
            </w:r>
            <w:r w:rsidR="00C96EE1">
              <w:rPr>
                <w:rFonts w:ascii="Times New Roman" w:hAnsi="Times New Roman" w:cs="Times New Roman"/>
                <w:lang w:val="en-US"/>
              </w:rPr>
              <w:t xml:space="preserve"> </w:t>
            </w:r>
          </w:p>
          <w:p w14:paraId="6ECC385F" w14:textId="77777777" w:rsidR="00904511" w:rsidRDefault="00904511">
            <w:pPr>
              <w:tabs>
                <w:tab w:val="left" w:pos="360"/>
              </w:tabs>
              <w:snapToGrid w:val="0"/>
              <w:jc w:val="both"/>
              <w:rPr>
                <w:rFonts w:ascii="Times New Roman" w:eastAsia="DengXian" w:hAnsi="Times New Roman" w:cs="Times New Roman"/>
                <w:lang w:val="en-US" w:eastAsia="zh-CN"/>
              </w:rPr>
            </w:pPr>
          </w:p>
        </w:tc>
      </w:tr>
      <w:tr w:rsidR="00697B89" w14:paraId="3609CC4B" w14:textId="77777777">
        <w:tc>
          <w:tcPr>
            <w:tcW w:w="2628" w:type="dxa"/>
            <w:shd w:val="clear" w:color="auto" w:fill="auto"/>
          </w:tcPr>
          <w:p w14:paraId="07802671" w14:textId="0D35EC99" w:rsidR="00697B89" w:rsidRDefault="00676B64">
            <w:pPr>
              <w:tabs>
                <w:tab w:val="left" w:pos="360"/>
              </w:tabs>
              <w:snapToGrid w:val="0"/>
              <w:jc w:val="both"/>
            </w:pPr>
            <w:r>
              <w:rPr>
                <w:noProof/>
              </w:rPr>
              <w:drawing>
                <wp:inline distT="0" distB="0" distL="0" distR="0" wp14:anchorId="77E835E8" wp14:editId="32C6BC63">
                  <wp:extent cx="1485900" cy="1173480"/>
                  <wp:effectExtent l="0" t="0" r="0" b="0"/>
                  <wp:docPr id="2" name="Picture 2" descr="MG996R Servo Motor (Digital) Servo Motors TowerPro | JSum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G996R Servo Motor (Digital) Servo Motors TowerPro | JSumo.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5900" cy="1173480"/>
                          </a:xfrm>
                          <a:prstGeom prst="rect">
                            <a:avLst/>
                          </a:prstGeom>
                          <a:noFill/>
                          <a:ln>
                            <a:noFill/>
                          </a:ln>
                        </pic:spPr>
                      </pic:pic>
                    </a:graphicData>
                  </a:graphic>
                </wp:inline>
              </w:drawing>
            </w:r>
          </w:p>
        </w:tc>
        <w:tc>
          <w:tcPr>
            <w:tcW w:w="2628" w:type="dxa"/>
            <w:shd w:val="clear" w:color="auto" w:fill="auto"/>
          </w:tcPr>
          <w:p w14:paraId="1C4A5775" w14:textId="77777777" w:rsidR="00697B89" w:rsidRDefault="00F005E8">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The MG996R servo motor is a popular choice for serving as a joint in a robotic arm. It is a high-torque servo motor known for its robustness and reliability. With its metal gears, the MG996R can handle higher loads and provide precise positioning control for the robotic arm joint. The servo motor operates on a 5V power supply and communicates with the controller using standard PWM (Pulse Width Modulation) signals. </w:t>
            </w:r>
          </w:p>
          <w:p w14:paraId="5A4F7A0B" w14:textId="77777777" w:rsidR="00904511" w:rsidRDefault="00904511">
            <w:pPr>
              <w:tabs>
                <w:tab w:val="left" w:pos="360"/>
              </w:tabs>
              <w:snapToGrid w:val="0"/>
              <w:jc w:val="both"/>
              <w:rPr>
                <w:rFonts w:ascii="Times New Roman" w:hAnsi="Times New Roman" w:cs="Times New Roman"/>
                <w:lang w:val="en-US"/>
              </w:rPr>
            </w:pPr>
          </w:p>
        </w:tc>
      </w:tr>
      <w:tr w:rsidR="00F005E8" w14:paraId="7D07771A" w14:textId="77777777">
        <w:tc>
          <w:tcPr>
            <w:tcW w:w="2628" w:type="dxa"/>
            <w:shd w:val="clear" w:color="auto" w:fill="auto"/>
          </w:tcPr>
          <w:p w14:paraId="30EF19FC" w14:textId="0123052C" w:rsidR="00F005E8" w:rsidRDefault="00676B64">
            <w:pPr>
              <w:tabs>
                <w:tab w:val="left" w:pos="360"/>
              </w:tabs>
              <w:snapToGrid w:val="0"/>
              <w:jc w:val="both"/>
            </w:pPr>
            <w:r>
              <w:rPr>
                <w:noProof/>
              </w:rPr>
              <w:drawing>
                <wp:inline distT="0" distB="0" distL="0" distR="0" wp14:anchorId="22690988" wp14:editId="08716457">
                  <wp:extent cx="1508760" cy="1135380"/>
                  <wp:effectExtent l="0" t="0" r="0" b="0"/>
                  <wp:docPr id="3" name="Picture 3" descr="LM2596 DC-DC Buck Converter Step-Down Power Module - Senith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2596 DC-DC Buck Converter Step-Down Power Module - Senith Electronic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8760" cy="1135380"/>
                          </a:xfrm>
                          <a:prstGeom prst="rect">
                            <a:avLst/>
                          </a:prstGeom>
                          <a:noFill/>
                          <a:ln>
                            <a:noFill/>
                          </a:ln>
                        </pic:spPr>
                      </pic:pic>
                    </a:graphicData>
                  </a:graphic>
                </wp:inline>
              </w:drawing>
            </w:r>
          </w:p>
        </w:tc>
        <w:tc>
          <w:tcPr>
            <w:tcW w:w="2628" w:type="dxa"/>
            <w:shd w:val="clear" w:color="auto" w:fill="auto"/>
          </w:tcPr>
          <w:p w14:paraId="74F91C4D" w14:textId="5E9762DF" w:rsidR="00F005E8" w:rsidRDefault="00F005E8">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The Buck converter is a commonly used power circuit topology for constructing the power supply for 6 servo motors in a robotic arm system. The input voltage is connected to the high-side switch, which is controlled by a pulse-width modulation (PWM) signal. By adjusting the duty cycle of the PWM signal, the output voltage can be regulated according to the requirements of the servo motors. </w:t>
            </w:r>
            <w:r w:rsidR="00511A53">
              <w:rPr>
                <w:rFonts w:ascii="Times New Roman" w:hAnsi="Times New Roman" w:cs="Times New Roman"/>
                <w:lang w:val="en-US"/>
              </w:rPr>
              <w:t xml:space="preserve">The buck converter also served as power source separation to prevent high voltage from damaging the controller. </w:t>
            </w:r>
            <w:r w:rsidR="00511A53">
              <w:rPr>
                <w:rFonts w:ascii="Times New Roman" w:hAnsi="Times New Roman" w:cs="Times New Roman"/>
                <w:b/>
                <w:bCs/>
                <w:lang w:val="en-US"/>
              </w:rPr>
              <w:t>(Risk migitation)</w:t>
            </w:r>
          </w:p>
          <w:p w14:paraId="17A055C7" w14:textId="77777777" w:rsidR="00904511" w:rsidRDefault="00904511">
            <w:pPr>
              <w:tabs>
                <w:tab w:val="left" w:pos="360"/>
              </w:tabs>
              <w:snapToGrid w:val="0"/>
              <w:jc w:val="both"/>
              <w:rPr>
                <w:rFonts w:ascii="Times New Roman" w:hAnsi="Times New Roman" w:cs="Times New Roman"/>
                <w:lang w:val="en-US"/>
              </w:rPr>
            </w:pPr>
          </w:p>
        </w:tc>
      </w:tr>
      <w:tr w:rsidR="00F005E8" w14:paraId="4EF771A6" w14:textId="77777777">
        <w:tc>
          <w:tcPr>
            <w:tcW w:w="2628" w:type="dxa"/>
            <w:shd w:val="clear" w:color="auto" w:fill="auto"/>
          </w:tcPr>
          <w:p w14:paraId="2271090C" w14:textId="0A5FE253" w:rsidR="00F005E8" w:rsidRDefault="00676B64">
            <w:pPr>
              <w:tabs>
                <w:tab w:val="left" w:pos="360"/>
              </w:tabs>
              <w:snapToGrid w:val="0"/>
              <w:jc w:val="both"/>
            </w:pPr>
            <w:r>
              <w:rPr>
                <w:noProof/>
              </w:rPr>
              <w:drawing>
                <wp:inline distT="0" distB="0" distL="0" distR="0" wp14:anchorId="329F70D0" wp14:editId="64D99617">
                  <wp:extent cx="1249680" cy="1143000"/>
                  <wp:effectExtent l="0" t="0" r="0" b="0"/>
                  <wp:docPr id="4" name="Picture 4" descr="China 18650 Lithium Battery 3.7 V 2200mah Pembekal&amp;Pengilang&amp;Factory -  Harga Borong - Win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ina 18650 Lithium Battery 3.7 V 2200mah Pembekal&amp;Pengilang&amp;Factory -  Harga Borong - WinP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9680" cy="1143000"/>
                          </a:xfrm>
                          <a:prstGeom prst="rect">
                            <a:avLst/>
                          </a:prstGeom>
                          <a:noFill/>
                          <a:ln>
                            <a:noFill/>
                          </a:ln>
                        </pic:spPr>
                      </pic:pic>
                    </a:graphicData>
                  </a:graphic>
                </wp:inline>
              </w:drawing>
            </w:r>
          </w:p>
        </w:tc>
        <w:tc>
          <w:tcPr>
            <w:tcW w:w="2628" w:type="dxa"/>
            <w:shd w:val="clear" w:color="auto" w:fill="auto"/>
          </w:tcPr>
          <w:p w14:paraId="6574DAB6" w14:textId="3293E85A" w:rsidR="00F005E8" w:rsidRPr="00D05345" w:rsidRDefault="00F005E8">
            <w:pPr>
              <w:tabs>
                <w:tab w:val="left" w:pos="360"/>
              </w:tabs>
              <w:snapToGrid w:val="0"/>
              <w:jc w:val="both"/>
              <w:rPr>
                <w:rFonts w:ascii="Times New Roman" w:hAnsi="Times New Roman" w:cs="Times New Roman"/>
                <w:b/>
                <w:bCs/>
                <w:lang w:val="en-US"/>
              </w:rPr>
            </w:pPr>
            <w:r>
              <w:rPr>
                <w:rFonts w:ascii="Times New Roman" w:hAnsi="Times New Roman" w:cs="Times New Roman"/>
                <w:lang w:val="en-US"/>
              </w:rPr>
              <w:t xml:space="preserve">The 18650 LiPO (Lithium Polymer) battery is a popular choice for powering the servo arm in robotics applications. It is a rechargeable battery known for its high energy density, compact size, and reliable performance. LiPO batteries offer a higher energy capacity compared to other battery chemistries, providing longer operating times for the servo arm. </w:t>
            </w:r>
            <w:r w:rsidR="00F976DA">
              <w:rPr>
                <w:rFonts w:ascii="Times New Roman" w:hAnsi="Times New Roman" w:cs="Times New Roman"/>
                <w:lang w:val="en-US"/>
              </w:rPr>
              <w:t>In the project, 2 LiPO batteries are used as power sources for 6 MG996R servo motors to prevent over current draw and isolate the power source from the controller</w:t>
            </w:r>
            <w:r w:rsidR="00D05345">
              <w:rPr>
                <w:rFonts w:ascii="Times New Roman" w:hAnsi="Times New Roman" w:cs="Times New Roman"/>
                <w:lang w:val="en-US"/>
              </w:rPr>
              <w:t>. (</w:t>
            </w:r>
            <w:r w:rsidR="00D05345">
              <w:rPr>
                <w:rFonts w:ascii="Times New Roman" w:hAnsi="Times New Roman" w:cs="Times New Roman"/>
                <w:b/>
                <w:bCs/>
                <w:lang w:val="en-US"/>
              </w:rPr>
              <w:t>Risk mitigation)</w:t>
            </w:r>
          </w:p>
        </w:tc>
      </w:tr>
    </w:tbl>
    <w:p w14:paraId="05CFDEFA" w14:textId="77777777" w:rsidR="00697B89" w:rsidRDefault="00697B89" w:rsidP="000028D2">
      <w:pPr>
        <w:tabs>
          <w:tab w:val="left" w:pos="360"/>
        </w:tabs>
        <w:snapToGrid w:val="0"/>
        <w:jc w:val="both"/>
        <w:rPr>
          <w:rFonts w:ascii="Times New Roman" w:hAnsi="Times New Roman" w:cs="Times New Roman"/>
          <w:lang w:val="en-US"/>
        </w:rPr>
      </w:pPr>
    </w:p>
    <w:p w14:paraId="12A9BEFE" w14:textId="3650AC18" w:rsidR="00697B89" w:rsidRPr="00A66CC8" w:rsidRDefault="00C85568" w:rsidP="000028D2">
      <w:pPr>
        <w:tabs>
          <w:tab w:val="left" w:pos="360"/>
        </w:tabs>
        <w:snapToGrid w:val="0"/>
        <w:jc w:val="both"/>
        <w:rPr>
          <w:rFonts w:ascii="Times New Roman" w:hAnsi="Times New Roman" w:cs="Times New Roman"/>
          <w:lang w:val="en-US"/>
        </w:rPr>
      </w:pPr>
      <w:r>
        <w:rPr>
          <w:rFonts w:ascii="Times New Roman" w:hAnsi="Times New Roman" w:cs="Times New Roman"/>
          <w:lang w:val="en-US"/>
        </w:rPr>
        <w:t>3.3 Mechatronic Design</w:t>
      </w:r>
    </w:p>
    <w:p w14:paraId="6697956F" w14:textId="55B15E4D" w:rsidR="00C85568" w:rsidRPr="00E836BC" w:rsidRDefault="00E836BC" w:rsidP="00E836BC">
      <w:pPr>
        <w:tabs>
          <w:tab w:val="left" w:pos="360"/>
        </w:tabs>
        <w:snapToGrid w:val="0"/>
        <w:jc w:val="both"/>
      </w:pPr>
      <w:r w:rsidRPr="00E836BC">
        <w:t>Each part of the robotic arm is designed in SolidWorks and assembled in an assembly format.</w:t>
      </w:r>
      <w:r w:rsidR="00511A53" w:rsidRPr="00E836BC">
        <w:t xml:space="preserve"> </w:t>
      </w:r>
      <w:r w:rsidRPr="00E836BC">
        <w:t>The design of the robotic arm was made in SolidWorks so that the overall mechanism of the robotic arm can be evaluated and observed easily before prototyping.</w:t>
      </w:r>
    </w:p>
    <w:p w14:paraId="6727ACD3" w14:textId="77777777" w:rsidR="00C85568" w:rsidRDefault="00C85568" w:rsidP="000028D2">
      <w:pPr>
        <w:tabs>
          <w:tab w:val="left" w:pos="360"/>
        </w:tabs>
        <w:snapToGrid w:val="0"/>
        <w:jc w:val="both"/>
        <w:rPr>
          <w:rFonts w:ascii="Times New Roman" w:hAnsi="Times New Roman" w:cs="Times New Roman"/>
          <w:lang w:val="en-US"/>
        </w:rPr>
      </w:pPr>
    </w:p>
    <w:p w14:paraId="49114F4F" w14:textId="1144F123" w:rsidR="00593D22" w:rsidRDefault="00593D22" w:rsidP="000028D2">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MyRIO </w:t>
      </w:r>
      <w:r w:rsidR="00511A53">
        <w:rPr>
          <w:rFonts w:ascii="Times New Roman" w:hAnsi="Times New Roman" w:cs="Times New Roman"/>
          <w:lang w:val="en-US"/>
        </w:rPr>
        <w:t>was</w:t>
      </w:r>
      <w:r>
        <w:rPr>
          <w:rFonts w:ascii="Times New Roman" w:hAnsi="Times New Roman" w:cs="Times New Roman"/>
          <w:lang w:val="en-US"/>
        </w:rPr>
        <w:t xml:space="preserve"> chosen as the microcontroller to control the robotic arm as it</w:t>
      </w:r>
      <w:r w:rsidRPr="00593D22">
        <w:rPr>
          <w:rFonts w:ascii="Times New Roman" w:hAnsi="Times New Roman" w:cs="Times New Roman"/>
          <w:lang w:val="en-US"/>
        </w:rPr>
        <w:t xml:space="preserve"> is a compact and portable device, making it ideal for applications that require mobility or installation in tight spaces. It combines the functionality of multiple devices into a single, easy-to-use platform.</w:t>
      </w:r>
    </w:p>
    <w:p w14:paraId="614B0A14" w14:textId="77777777" w:rsidR="00593D22" w:rsidRDefault="00593D22" w:rsidP="00593D22">
      <w:pPr>
        <w:keepNext/>
        <w:tabs>
          <w:tab w:val="left" w:pos="360"/>
        </w:tabs>
        <w:snapToGrid w:val="0"/>
        <w:spacing w:before="120" w:after="120"/>
        <w:jc w:val="center"/>
      </w:pPr>
      <w:r w:rsidRPr="00593D22">
        <w:rPr>
          <w:rFonts w:ascii="Times New Roman" w:hAnsi="Times New Roman" w:cs="Times New Roman"/>
          <w:noProof/>
        </w:rPr>
        <w:drawing>
          <wp:inline distT="0" distB="0" distL="0" distR="0" wp14:anchorId="0AA63535" wp14:editId="4CECF129">
            <wp:extent cx="1493189" cy="2211637"/>
            <wp:effectExtent l="0" t="0" r="0" b="0"/>
            <wp:docPr id="6" name="Picture 6">
              <a:extLst xmlns:a="http://schemas.openxmlformats.org/drawingml/2006/main">
                <a:ext uri="{FF2B5EF4-FFF2-40B4-BE49-F238E27FC236}">
                  <a16:creationId xmlns:a16="http://schemas.microsoft.com/office/drawing/2014/main" id="{8FD4A467-F64C-8B9B-46AD-DEB169E71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D4A467-F64C-8B9B-46AD-DEB169E71CDE}"/>
                        </a:ext>
                      </a:extLst>
                    </pic:cNvPr>
                    <pic:cNvPicPr>
                      <a:picLocks noChangeAspect="1"/>
                    </pic:cNvPicPr>
                  </pic:nvPicPr>
                  <pic:blipFill rotWithShape="1">
                    <a:blip r:embed="rId17"/>
                    <a:srcRect l="47552" t="15913" r="27165" b="17517"/>
                    <a:stretch/>
                  </pic:blipFill>
                  <pic:spPr>
                    <a:xfrm>
                      <a:off x="0" y="0"/>
                      <a:ext cx="1502964" cy="2226115"/>
                    </a:xfrm>
                    <a:prstGeom prst="rect">
                      <a:avLst/>
                    </a:prstGeom>
                  </pic:spPr>
                </pic:pic>
              </a:graphicData>
            </a:graphic>
          </wp:inline>
        </w:drawing>
      </w:r>
    </w:p>
    <w:p w14:paraId="528FCFDF" w14:textId="1B04E0E9" w:rsidR="00593D22" w:rsidRPr="00593D22" w:rsidRDefault="00593D22" w:rsidP="00593D22">
      <w:pPr>
        <w:pStyle w:val="Caption"/>
        <w:jc w:val="center"/>
        <w:rPr>
          <w:rFonts w:ascii="Times New Roman" w:hAnsi="Times New Roman" w:cs="Times New Roman"/>
          <w:color w:val="000000" w:themeColor="text1"/>
          <w:sz w:val="20"/>
          <w:szCs w:val="20"/>
          <w:lang w:val="en-US"/>
        </w:rPr>
      </w:pPr>
      <w:r w:rsidRPr="00593D22">
        <w:rPr>
          <w:color w:val="000000" w:themeColor="text1"/>
          <w:sz w:val="20"/>
          <w:szCs w:val="20"/>
        </w:rPr>
        <w:t xml:space="preserve">Figure </w:t>
      </w:r>
      <w:r w:rsidRPr="00593D22">
        <w:rPr>
          <w:color w:val="000000" w:themeColor="text1"/>
          <w:sz w:val="20"/>
          <w:szCs w:val="20"/>
        </w:rPr>
        <w:t>1:</w:t>
      </w:r>
      <w:r w:rsidR="009D0E73" w:rsidRPr="00593D22">
        <w:rPr>
          <w:color w:val="000000" w:themeColor="text1"/>
          <w:sz w:val="20"/>
          <w:szCs w:val="20"/>
        </w:rPr>
        <w:t xml:space="preserve"> </w:t>
      </w:r>
      <w:r w:rsidRPr="00593D22">
        <w:rPr>
          <w:color w:val="000000" w:themeColor="text1"/>
          <w:sz w:val="20"/>
          <w:szCs w:val="20"/>
        </w:rPr>
        <w:t>Robotic</w:t>
      </w:r>
      <w:r w:rsidRPr="00593D22">
        <w:rPr>
          <w:color w:val="000000" w:themeColor="text1"/>
          <w:sz w:val="20"/>
          <w:szCs w:val="20"/>
        </w:rPr>
        <w:t xml:space="preserve"> Arm in Solid</w:t>
      </w:r>
      <w:r w:rsidR="009D0E73">
        <w:rPr>
          <w:color w:val="000000" w:themeColor="text1"/>
          <w:sz w:val="20"/>
          <w:szCs w:val="20"/>
        </w:rPr>
        <w:t>W</w:t>
      </w:r>
      <w:r w:rsidRPr="00593D22">
        <w:rPr>
          <w:color w:val="000000" w:themeColor="text1"/>
          <w:sz w:val="20"/>
          <w:szCs w:val="20"/>
        </w:rPr>
        <w:t>orks</w:t>
      </w:r>
    </w:p>
    <w:p w14:paraId="1A528B62" w14:textId="35A856BD" w:rsidR="00593D22" w:rsidRDefault="00DB11A6" w:rsidP="00DB11A6">
      <w:pPr>
        <w:tabs>
          <w:tab w:val="left" w:pos="360"/>
        </w:tabs>
        <w:snapToGrid w:val="0"/>
        <w:spacing w:before="120" w:after="120"/>
      </w:pPr>
      <w:r>
        <w:t>3.</w:t>
      </w:r>
      <w:r w:rsidR="000028D2">
        <w:t>4</w:t>
      </w:r>
      <w:r>
        <w:t xml:space="preserve"> Universal Robot Descriptions File (URDF)</w:t>
      </w:r>
    </w:p>
    <w:p w14:paraId="58BC4541" w14:textId="77777777" w:rsidR="00DB11A6" w:rsidRDefault="00DB11A6" w:rsidP="00DB11A6">
      <w:pPr>
        <w:tabs>
          <w:tab w:val="left" w:pos="360"/>
        </w:tabs>
        <w:snapToGrid w:val="0"/>
        <w:spacing w:before="120" w:after="120"/>
        <w:jc w:val="both"/>
      </w:pPr>
      <w:r w:rsidRPr="00DB11A6">
        <w:lastRenderedPageBreak/>
        <w:t>The Universal Robot Description File (URDF) is an XML-based file format used to describe the structure, kinematics, and visual representation of a robot model.</w:t>
      </w:r>
      <w:r>
        <w:t xml:space="preserve"> The robotic arm is designed by using SolidWorks and is exported as URDF by using the SolidWorks to URDF plugin available. </w:t>
      </w:r>
    </w:p>
    <w:p w14:paraId="4659655A" w14:textId="2249CF52" w:rsidR="00DB11A6" w:rsidRPr="00DB11A6" w:rsidRDefault="00670034" w:rsidP="00DB11A6">
      <w:pPr>
        <w:tabs>
          <w:tab w:val="left" w:pos="360"/>
        </w:tabs>
        <w:snapToGrid w:val="0"/>
        <w:spacing w:before="120" w:after="120"/>
        <w:jc w:val="both"/>
      </w:pPr>
      <w:r>
        <w:t>A</w:t>
      </w:r>
      <w:r w:rsidRPr="00670034">
        <w:t xml:space="preserve"> hierarchical structure</w:t>
      </w:r>
      <w:r>
        <w:t xml:space="preserve"> is defined in URDF which </w:t>
      </w:r>
      <w:r w:rsidRPr="00670034">
        <w:t>representing the kinematic chain of a robot.</w:t>
      </w:r>
      <w:r>
        <w:t xml:space="preserve"> In this case, t</w:t>
      </w:r>
      <w:r w:rsidR="00DB11A6">
        <w:t xml:space="preserve">he base link is referred to a global coordinate, which is the parent link. </w:t>
      </w:r>
      <w:r w:rsidRPr="00670034">
        <w:t>The parent link provides the reference frame for the child link, determining its position and orientation relative to the parent.</w:t>
      </w:r>
      <w:r>
        <w:t xml:space="preserve"> </w:t>
      </w:r>
      <w:r w:rsidR="00DB11A6">
        <w:t>The respective parts which are related to the links and joints is selected and defined accordingly. Finally, a link tree</w:t>
      </w:r>
      <w:r>
        <w:t xml:space="preserve"> and joint tree</w:t>
      </w:r>
      <w:r w:rsidR="00DB11A6">
        <w:t xml:space="preserve"> </w:t>
      </w:r>
      <w:r>
        <w:t>are</w:t>
      </w:r>
      <w:r w:rsidR="00DB11A6">
        <w:t xml:space="preserve"> obtained </w:t>
      </w:r>
      <w:r>
        <w:t>and shown in figure 2 and figure 3 respectively.</w:t>
      </w:r>
    </w:p>
    <w:p w14:paraId="20907AAE" w14:textId="77777777" w:rsidR="00670034" w:rsidRDefault="00670034" w:rsidP="00670034">
      <w:pPr>
        <w:keepNext/>
        <w:tabs>
          <w:tab w:val="left" w:pos="360"/>
        </w:tabs>
        <w:snapToGrid w:val="0"/>
        <w:spacing w:before="120" w:after="120"/>
        <w:jc w:val="center"/>
      </w:pPr>
      <w:r w:rsidRPr="00670034">
        <w:rPr>
          <w:rFonts w:ascii="Times New Roman" w:hAnsi="Times New Roman" w:cs="Times New Roman"/>
          <w:noProof/>
        </w:rPr>
        <w:drawing>
          <wp:inline distT="0" distB="0" distL="0" distR="0" wp14:anchorId="7B1FD9ED" wp14:editId="643539E7">
            <wp:extent cx="1923762" cy="933450"/>
            <wp:effectExtent l="19050" t="19050" r="19685" b="19050"/>
            <wp:docPr id="18" name="Picture 18">
              <a:extLst xmlns:a="http://schemas.openxmlformats.org/drawingml/2006/main">
                <a:ext uri="{FF2B5EF4-FFF2-40B4-BE49-F238E27FC236}">
                  <a16:creationId xmlns:a16="http://schemas.microsoft.com/office/drawing/2014/main" id="{D2294B21-B57E-B05D-7004-DF1D648DF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2294B21-B57E-B05D-7004-DF1D648DFD45}"/>
                        </a:ext>
                      </a:extLst>
                    </pic:cNvPr>
                    <pic:cNvPicPr>
                      <a:picLocks noChangeAspect="1"/>
                    </pic:cNvPicPr>
                  </pic:nvPicPr>
                  <pic:blipFill rotWithShape="1">
                    <a:blip r:embed="rId18"/>
                    <a:srcRect l="10571" t="15120" r="73625" b="71244"/>
                    <a:stretch/>
                  </pic:blipFill>
                  <pic:spPr bwMode="auto">
                    <a:xfrm>
                      <a:off x="0" y="0"/>
                      <a:ext cx="1930164" cy="9365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860268" w14:textId="2D40F98D" w:rsidR="00670034" w:rsidRPr="00670034" w:rsidRDefault="00670034" w:rsidP="00670034">
      <w:pPr>
        <w:pStyle w:val="Caption"/>
        <w:jc w:val="center"/>
        <w:rPr>
          <w:rFonts w:ascii="Times New Roman" w:hAnsi="Times New Roman" w:cs="Times New Roman"/>
          <w:color w:val="000000" w:themeColor="text1"/>
          <w:sz w:val="20"/>
          <w:szCs w:val="20"/>
          <w:lang w:val="en-US"/>
        </w:rPr>
      </w:pPr>
      <w:r w:rsidRPr="00670034">
        <w:rPr>
          <w:color w:val="000000" w:themeColor="text1"/>
          <w:sz w:val="20"/>
          <w:szCs w:val="20"/>
        </w:rPr>
        <w:t>Figure 2: Link Tree of the System</w:t>
      </w:r>
    </w:p>
    <w:p w14:paraId="6BD0678F" w14:textId="77777777" w:rsidR="00670034" w:rsidRDefault="00670034" w:rsidP="00670034">
      <w:pPr>
        <w:keepNext/>
        <w:tabs>
          <w:tab w:val="left" w:pos="360"/>
        </w:tabs>
        <w:snapToGrid w:val="0"/>
        <w:spacing w:before="120" w:after="120"/>
        <w:jc w:val="center"/>
      </w:pPr>
      <w:r w:rsidRPr="00670034">
        <w:rPr>
          <w:rFonts w:ascii="Times New Roman" w:hAnsi="Times New Roman" w:cs="Times New Roman"/>
          <w:noProof/>
        </w:rPr>
        <w:drawing>
          <wp:inline distT="0" distB="0" distL="0" distR="0" wp14:anchorId="68995FA9" wp14:editId="4A1E6A56">
            <wp:extent cx="1889680" cy="1005205"/>
            <wp:effectExtent l="19050" t="19050" r="15875" b="23495"/>
            <wp:docPr id="20" name="Picture 20">
              <a:extLst xmlns:a="http://schemas.openxmlformats.org/drawingml/2006/main">
                <a:ext uri="{FF2B5EF4-FFF2-40B4-BE49-F238E27FC236}">
                  <a16:creationId xmlns:a16="http://schemas.microsoft.com/office/drawing/2014/main" id="{29B9D4A4-FD91-ED75-A2A3-863C474F8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9B9D4A4-FD91-ED75-A2A3-863C474F8757}"/>
                        </a:ext>
                      </a:extLst>
                    </pic:cNvPr>
                    <pic:cNvPicPr>
                      <a:picLocks noChangeAspect="1"/>
                    </pic:cNvPicPr>
                  </pic:nvPicPr>
                  <pic:blipFill rotWithShape="1">
                    <a:blip r:embed="rId19"/>
                    <a:srcRect l="10571" t="15087" r="75335" b="71584"/>
                    <a:stretch/>
                  </pic:blipFill>
                  <pic:spPr>
                    <a:xfrm>
                      <a:off x="0" y="0"/>
                      <a:ext cx="1896576" cy="1008873"/>
                    </a:xfrm>
                    <a:prstGeom prst="rect">
                      <a:avLst/>
                    </a:prstGeom>
                    <a:ln>
                      <a:solidFill>
                        <a:schemeClr val="tx1"/>
                      </a:solidFill>
                    </a:ln>
                  </pic:spPr>
                </pic:pic>
              </a:graphicData>
            </a:graphic>
          </wp:inline>
        </w:drawing>
      </w:r>
    </w:p>
    <w:p w14:paraId="1082BA07" w14:textId="467A4814" w:rsidR="00670034" w:rsidRDefault="00670034" w:rsidP="00670034">
      <w:pPr>
        <w:pStyle w:val="Caption"/>
        <w:jc w:val="center"/>
        <w:rPr>
          <w:color w:val="000000" w:themeColor="text1"/>
          <w:sz w:val="20"/>
          <w:szCs w:val="20"/>
        </w:rPr>
      </w:pPr>
      <w:r w:rsidRPr="00670034">
        <w:rPr>
          <w:color w:val="000000" w:themeColor="text1"/>
          <w:sz w:val="20"/>
          <w:szCs w:val="20"/>
        </w:rPr>
        <w:t>Figure 3: Joint Tree of the System</w:t>
      </w:r>
    </w:p>
    <w:p w14:paraId="15815CE7" w14:textId="77777777" w:rsidR="005416AD" w:rsidRDefault="005416AD" w:rsidP="00C16633">
      <w:pPr>
        <w:tabs>
          <w:tab w:val="left" w:pos="360"/>
        </w:tabs>
        <w:snapToGrid w:val="0"/>
        <w:spacing w:before="120" w:after="120"/>
        <w:jc w:val="center"/>
        <w:rPr>
          <w:rFonts w:ascii="Times New Roman" w:hAnsi="Times New Roman" w:cs="Times New Roman"/>
          <w:smallCaps/>
          <w:lang w:val="en-US"/>
        </w:rPr>
      </w:pPr>
    </w:p>
    <w:p w14:paraId="14C4AED0" w14:textId="77777777" w:rsidR="005E2701" w:rsidRDefault="005416AD" w:rsidP="005E2701">
      <w:pPr>
        <w:keepNext/>
        <w:tabs>
          <w:tab w:val="left" w:pos="360"/>
        </w:tabs>
        <w:snapToGrid w:val="0"/>
        <w:spacing w:before="120" w:after="120"/>
        <w:jc w:val="center"/>
      </w:pPr>
      <w:r>
        <w:rPr>
          <w:rFonts w:ascii="Times New Roman" w:hAnsi="Times New Roman" w:cs="Times New Roman"/>
          <w:smallCaps/>
          <w:noProof/>
          <w:lang w:val="en-US"/>
        </w:rPr>
        <w:drawing>
          <wp:inline distT="0" distB="0" distL="0" distR="0" wp14:anchorId="37133E24" wp14:editId="5E3A9ED0">
            <wp:extent cx="1522887" cy="2255520"/>
            <wp:effectExtent l="0" t="0" r="1270" b="0"/>
            <wp:docPr id="2090098654" name="Picture 209009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6795" cy="2261309"/>
                    </a:xfrm>
                    <a:prstGeom prst="rect">
                      <a:avLst/>
                    </a:prstGeom>
                    <a:noFill/>
                  </pic:spPr>
                </pic:pic>
              </a:graphicData>
            </a:graphic>
          </wp:inline>
        </w:drawing>
      </w:r>
    </w:p>
    <w:p w14:paraId="50BC7408" w14:textId="01AC3112" w:rsidR="005E2701" w:rsidRPr="00DA02E4" w:rsidRDefault="005E2701" w:rsidP="00DA02E4">
      <w:pPr>
        <w:pStyle w:val="Caption"/>
        <w:jc w:val="center"/>
        <w:rPr>
          <w:rFonts w:ascii="Times New Roman" w:hAnsi="Times New Roman" w:cs="Times New Roman"/>
          <w:smallCaps/>
          <w:color w:val="000000" w:themeColor="text1"/>
          <w:sz w:val="20"/>
          <w:szCs w:val="20"/>
          <w:lang w:val="en-US"/>
        </w:rPr>
      </w:pPr>
      <w:r w:rsidRPr="005E2701">
        <w:rPr>
          <w:color w:val="000000" w:themeColor="text1"/>
          <w:sz w:val="20"/>
          <w:szCs w:val="20"/>
        </w:rPr>
        <w:t>Figure 4: Annotated Robotic Arm in SolidWorks</w:t>
      </w:r>
    </w:p>
    <w:p w14:paraId="1A048289" w14:textId="47FB866D" w:rsidR="005E2701" w:rsidRDefault="005E2701" w:rsidP="005E2701">
      <w:pPr>
        <w:jc w:val="both"/>
      </w:pPr>
      <w:r>
        <w:t xml:space="preserve">The properties of the joints are configured after the system’s link tree has been defined. </w:t>
      </w:r>
      <w:r w:rsidRPr="005E2701">
        <w:t xml:space="preserve">Various types of joints can be </w:t>
      </w:r>
      <w:r w:rsidRPr="005E2701">
        <w:t>defined in URDF</w:t>
      </w:r>
      <w:r>
        <w:t xml:space="preserve">. In this case all the joints are </w:t>
      </w:r>
      <w:r w:rsidRPr="005E2701">
        <w:t>revolute</w:t>
      </w:r>
      <w:r>
        <w:t>.</w:t>
      </w:r>
      <w:r w:rsidRPr="005E2701">
        <w:t xml:space="preserve"> </w:t>
      </w:r>
      <w:r>
        <w:t xml:space="preserve">The origin and axis of </w:t>
      </w:r>
      <w:r w:rsidR="00DA02E4">
        <w:t>each</w:t>
      </w:r>
      <w:r>
        <w:t xml:space="preserve"> </w:t>
      </w:r>
      <w:r w:rsidR="009D0E73">
        <w:t>part</w:t>
      </w:r>
      <w:r w:rsidR="00DA02E4">
        <w:t xml:space="preserve"> </w:t>
      </w:r>
      <w:r>
        <w:t xml:space="preserve">in the assembly </w:t>
      </w:r>
      <w:r w:rsidR="00DA02E4">
        <w:t>are</w:t>
      </w:r>
      <w:r>
        <w:t xml:space="preserve"> predefined in the Solid</w:t>
      </w:r>
      <w:r w:rsidR="00DA02E4">
        <w:t>W</w:t>
      </w:r>
      <w:r>
        <w:t>orks</w:t>
      </w:r>
      <w:r w:rsidR="00DA02E4">
        <w:t>,</w:t>
      </w:r>
      <w:r>
        <w:t xml:space="preserve"> referenc</w:t>
      </w:r>
      <w:r w:rsidR="00DA02E4">
        <w:t>ing</w:t>
      </w:r>
      <w:r>
        <w:t xml:space="preserve"> th</w:t>
      </w:r>
      <w:r w:rsidR="00DA02E4">
        <w:t>e</w:t>
      </w:r>
      <w:r>
        <w:t xml:space="preserve"> position </w:t>
      </w:r>
      <w:r w:rsidR="00DA02E4">
        <w:t>and</w:t>
      </w:r>
      <w:r>
        <w:t xml:space="preserve"> orientation of the </w:t>
      </w:r>
      <w:r w:rsidR="00DA02E4">
        <w:t>links and joints</w:t>
      </w:r>
      <w:r>
        <w:t xml:space="preserve">. </w:t>
      </w:r>
      <w:r w:rsidR="00DA02E4">
        <w:t xml:space="preserve">The plugin parameters are </w:t>
      </w:r>
      <w:r w:rsidR="009D0E73">
        <w:t>followed</w:t>
      </w:r>
      <w:r w:rsidR="00DA02E4">
        <w:t xml:space="preserve"> directly from the SolidWorks. </w:t>
      </w:r>
    </w:p>
    <w:p w14:paraId="66F40779" w14:textId="77777777" w:rsidR="00DA468A" w:rsidRDefault="00DA468A" w:rsidP="005E2701">
      <w:pPr>
        <w:jc w:val="both"/>
      </w:pPr>
    </w:p>
    <w:p w14:paraId="4A75439D" w14:textId="017BD553" w:rsidR="00DA468A" w:rsidRPr="005E2701" w:rsidRDefault="00DA468A" w:rsidP="00DA468A">
      <w:pPr>
        <w:jc w:val="both"/>
      </w:pPr>
      <w:r w:rsidRPr="00DA468A">
        <w:t xml:space="preserve">The URDF file encapsulates the entire robot description. It contains information such as the robot's name, its reference </w:t>
      </w:r>
      <w:r>
        <w:t>coordinate system and axis</w:t>
      </w:r>
      <w:r w:rsidRPr="00DA468A">
        <w:t>,</w:t>
      </w:r>
      <w:r>
        <w:t xml:space="preserve"> relationship of the parent link and child link, </w:t>
      </w:r>
      <w:r w:rsidRPr="00DA468A">
        <w:t>and the units of measurement used in the file</w:t>
      </w:r>
      <w:r>
        <w:t>.</w:t>
      </w:r>
      <w:r w:rsidRPr="00DA468A">
        <w:t xml:space="preserve"> </w:t>
      </w:r>
      <w:r>
        <w:t>Once the URDF of the designed robotic arm is created, the designed robotic arm can be imported to V-REP platform to carry out the simulation.</w:t>
      </w:r>
    </w:p>
    <w:p w14:paraId="1F9CC01C" w14:textId="77777777" w:rsidR="005E2701" w:rsidRDefault="005E2701" w:rsidP="00DA468A">
      <w:pPr>
        <w:tabs>
          <w:tab w:val="left" w:pos="360"/>
        </w:tabs>
        <w:snapToGrid w:val="0"/>
        <w:spacing w:before="120" w:after="120"/>
        <w:jc w:val="both"/>
        <w:rPr>
          <w:rFonts w:ascii="Times New Roman" w:hAnsi="Times New Roman" w:cs="Times New Roman"/>
          <w:smallCaps/>
        </w:rPr>
      </w:pPr>
    </w:p>
    <w:p w14:paraId="0C02FCF1" w14:textId="4941B464" w:rsidR="00D71B23" w:rsidRDefault="00D71B23" w:rsidP="00DA468A">
      <w:pPr>
        <w:tabs>
          <w:tab w:val="left" w:pos="360"/>
        </w:tabs>
        <w:snapToGrid w:val="0"/>
        <w:spacing w:before="120" w:after="120"/>
        <w:jc w:val="both"/>
      </w:pPr>
      <w:r>
        <w:t>3.5. Robot Control and Movement</w:t>
      </w:r>
    </w:p>
    <w:p w14:paraId="7B93C44D" w14:textId="0400EE83" w:rsidR="00637A1B" w:rsidRDefault="00637A1B" w:rsidP="00DA468A">
      <w:pPr>
        <w:tabs>
          <w:tab w:val="left" w:pos="360"/>
        </w:tabs>
        <w:snapToGrid w:val="0"/>
        <w:spacing w:before="120" w:after="120"/>
        <w:jc w:val="both"/>
      </w:pPr>
      <w:r>
        <w:tab/>
        <w:t>3.5.1 Control Design</w:t>
      </w:r>
    </w:p>
    <w:p w14:paraId="2830A49C" w14:textId="24B351BB" w:rsidR="00637A1B" w:rsidRDefault="00637A1B" w:rsidP="00DA468A">
      <w:pPr>
        <w:tabs>
          <w:tab w:val="left" w:pos="360"/>
        </w:tabs>
        <w:snapToGrid w:val="0"/>
        <w:spacing w:before="120" w:after="120"/>
        <w:jc w:val="both"/>
      </w:pPr>
      <w:r>
        <w:t xml:space="preserve">To control the movement of the robotic arm in </w:t>
      </w:r>
      <w:r w:rsidRPr="00637A1B">
        <w:t xml:space="preserve">V-REP </w:t>
      </w:r>
      <w:r>
        <w:t>using</w:t>
      </w:r>
      <w:r w:rsidRPr="00637A1B">
        <w:t xml:space="preserve"> MATLAB</w:t>
      </w:r>
      <w:r>
        <w:t xml:space="preserve">, </w:t>
      </w:r>
      <w:r w:rsidRPr="00637A1B">
        <w:t>V-REP remote API functions</w:t>
      </w:r>
      <w:r>
        <w:t xml:space="preserve"> is used</w:t>
      </w:r>
      <w:r w:rsidR="00D80AA5">
        <w:t xml:space="preserve"> together with a main code</w:t>
      </w:r>
      <w:r w:rsidRPr="00637A1B">
        <w:t xml:space="preserve">. These functions establish a connection between MATLAB and V-REP, enabling to control and interact with the simulation environment from MATLAB. MATLAB functions </w:t>
      </w:r>
      <w:r w:rsidR="00D80AA5">
        <w:t xml:space="preserve">is used </w:t>
      </w:r>
      <w:r w:rsidRPr="00637A1B">
        <w:t>to send commands to V-REP</w:t>
      </w:r>
      <w:r w:rsidR="00D80AA5">
        <w:t xml:space="preserve"> </w:t>
      </w:r>
      <w:r w:rsidRPr="00637A1B">
        <w:t>perform simulations</w:t>
      </w:r>
      <w:r w:rsidR="00D80AA5">
        <w:t xml:space="preserve"> by simulate the situation of transplanting seedling from one location to another.</w:t>
      </w:r>
    </w:p>
    <w:p w14:paraId="5BE4B7A3" w14:textId="0A256A68" w:rsidR="004D6EE2" w:rsidRDefault="004D6EE2" w:rsidP="00DA468A">
      <w:pPr>
        <w:tabs>
          <w:tab w:val="left" w:pos="360"/>
        </w:tabs>
        <w:snapToGrid w:val="0"/>
        <w:spacing w:before="120" w:after="120"/>
        <w:jc w:val="both"/>
      </w:pPr>
      <w:r>
        <w:tab/>
        <w:t>3.5.2 Flow Chart</w:t>
      </w:r>
    </w:p>
    <w:p w14:paraId="664B8736" w14:textId="3ACB560C" w:rsidR="00253EA2" w:rsidRDefault="004D6EE2" w:rsidP="00DA468A">
      <w:pPr>
        <w:tabs>
          <w:tab w:val="left" w:pos="360"/>
        </w:tabs>
        <w:snapToGrid w:val="0"/>
        <w:spacing w:before="120" w:after="120"/>
        <w:jc w:val="both"/>
      </w:pPr>
      <w:r>
        <w:t xml:space="preserve">Figure 5 illustrates the flow chart for the overall working principle or operation of the robotic pick and place mechanism. The robot is designed to improve </w:t>
      </w:r>
      <w:r w:rsidR="00253EA2">
        <w:t xml:space="preserve">the precision of plant phenotyping </w:t>
      </w:r>
      <w:r w:rsidR="00253EA2" w:rsidRPr="00253EA2">
        <w:t>for breeders to make informed decisions to meet the demands of modern agriculture and to contribute to resilient and sustainable crop production.</w:t>
      </w:r>
    </w:p>
    <w:p w14:paraId="4B77A231" w14:textId="531185C0" w:rsidR="00FB69B0" w:rsidRDefault="00E86006" w:rsidP="00DA468A">
      <w:pPr>
        <w:tabs>
          <w:tab w:val="left" w:pos="360"/>
        </w:tabs>
        <w:snapToGrid w:val="0"/>
        <w:spacing w:before="120" w:after="120"/>
        <w:jc w:val="both"/>
      </w:pPr>
      <w:r>
        <w:t xml:space="preserve">The sample is located on the floor. Once the infrared ray sensor </w:t>
      </w:r>
      <w:r w:rsidR="00AD1FBE">
        <w:t>detects</w:t>
      </w:r>
      <w:r>
        <w:t xml:space="preserve"> the sample. The robotic arm</w:t>
      </w:r>
      <w:r w:rsidR="007C6944">
        <w:t xml:space="preserve"> equipped with a gripper will approach the sample</w:t>
      </w:r>
      <w:r w:rsidR="00F127B9">
        <w:t xml:space="preserve"> with opened gripper</w:t>
      </w:r>
      <w:r w:rsidR="007C6944">
        <w:t xml:space="preserve">. The gripper will close to grip the </w:t>
      </w:r>
      <w:r w:rsidR="00F127B9">
        <w:t>sample</w:t>
      </w:r>
      <w:r w:rsidR="007C6944">
        <w:t xml:space="preserve"> upon reaching and lift the sample.</w:t>
      </w:r>
      <w:r w:rsidR="007C6944" w:rsidRPr="007C6944">
        <w:t xml:space="preserve"> </w:t>
      </w:r>
      <w:r w:rsidR="007C6944">
        <w:t xml:space="preserve">Then, the </w:t>
      </w:r>
      <w:r w:rsidR="00F127B9">
        <w:t>robotic arm bring</w:t>
      </w:r>
      <w:r w:rsidR="00B201F4">
        <w:t>s</w:t>
      </w:r>
      <w:r w:rsidR="00F127B9">
        <w:t xml:space="preserve"> the </w:t>
      </w:r>
      <w:r w:rsidR="007C6944">
        <w:t xml:space="preserve">sample </w:t>
      </w:r>
      <w:r w:rsidR="00B201F4">
        <w:t>to the</w:t>
      </w:r>
      <w:r w:rsidR="00F127B9">
        <w:t xml:space="preserve"> front and open the gripper to</w:t>
      </w:r>
      <w:r w:rsidR="007C6944">
        <w:t xml:space="preserve"> </w:t>
      </w:r>
      <w:r w:rsidR="00B201F4">
        <w:t>drop</w:t>
      </w:r>
      <w:r w:rsidR="00F127B9">
        <w:t xml:space="preserve"> it </w:t>
      </w:r>
      <w:r w:rsidR="007C6944">
        <w:t>into a container</w:t>
      </w:r>
      <w:r w:rsidR="00F127B9">
        <w:t xml:space="preserve">. </w:t>
      </w:r>
      <w:r w:rsidR="007C6944">
        <w:t>Next, the gripper will grip the container and place it beside the robotic arm. The gripper opened and returned to rest position.</w:t>
      </w:r>
    </w:p>
    <w:p w14:paraId="4A9316F0" w14:textId="4D96326E" w:rsidR="00FB69B0" w:rsidRDefault="00C75B36" w:rsidP="00FB69B0">
      <w:pPr>
        <w:keepNext/>
        <w:tabs>
          <w:tab w:val="left" w:pos="360"/>
        </w:tabs>
        <w:snapToGrid w:val="0"/>
        <w:spacing w:before="120" w:after="120"/>
        <w:jc w:val="center"/>
      </w:pPr>
      <w:r>
        <w:rPr>
          <w:noProof/>
        </w:rPr>
        <w:lastRenderedPageBreak/>
        <w:drawing>
          <wp:inline distT="0" distB="0" distL="0" distR="0" wp14:anchorId="24773F2A" wp14:editId="0D41FCA6">
            <wp:extent cx="3200400" cy="2431415"/>
            <wp:effectExtent l="0" t="0" r="0" b="6985"/>
            <wp:docPr id="219638176" name="Picture 21963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2431415"/>
                    </a:xfrm>
                    <a:prstGeom prst="rect">
                      <a:avLst/>
                    </a:prstGeom>
                    <a:noFill/>
                    <a:ln>
                      <a:noFill/>
                    </a:ln>
                  </pic:spPr>
                </pic:pic>
              </a:graphicData>
            </a:graphic>
          </wp:inline>
        </w:drawing>
      </w:r>
    </w:p>
    <w:p w14:paraId="7744490C" w14:textId="77777777" w:rsidR="00FB69B0" w:rsidRDefault="00FB69B0" w:rsidP="00C16633">
      <w:pPr>
        <w:tabs>
          <w:tab w:val="left" w:pos="360"/>
        </w:tabs>
        <w:snapToGrid w:val="0"/>
        <w:spacing w:before="120" w:after="120"/>
        <w:jc w:val="center"/>
      </w:pPr>
      <w:r>
        <w:t>Figure 5: Flow Chart of Robot Motion</w:t>
      </w:r>
    </w:p>
    <w:p w14:paraId="65055935" w14:textId="77777777" w:rsidR="004534D2" w:rsidRDefault="004534D2" w:rsidP="00C16633">
      <w:pPr>
        <w:tabs>
          <w:tab w:val="left" w:pos="360"/>
        </w:tabs>
        <w:snapToGrid w:val="0"/>
        <w:spacing w:before="120" w:after="120"/>
        <w:jc w:val="center"/>
        <w:rPr>
          <w:rFonts w:ascii="Times New Roman" w:hAnsi="Times New Roman" w:cs="Times New Roman"/>
          <w:smallCaps/>
          <w:lang w:val="en-US"/>
        </w:rPr>
      </w:pPr>
    </w:p>
    <w:p w14:paraId="1510C329" w14:textId="7A2127EB" w:rsidR="00740650" w:rsidRPr="00A66CC8" w:rsidRDefault="000028D2" w:rsidP="00C16633">
      <w:pPr>
        <w:tabs>
          <w:tab w:val="left" w:pos="360"/>
        </w:tabs>
        <w:snapToGrid w:val="0"/>
        <w:spacing w:before="120" w:after="120"/>
        <w:jc w:val="center"/>
        <w:rPr>
          <w:rFonts w:ascii="Times New Roman" w:hAnsi="Times New Roman" w:cs="Times New Roman"/>
          <w:smallCaps/>
          <w:lang w:val="en-US"/>
        </w:rPr>
      </w:pPr>
      <w:r>
        <w:rPr>
          <w:rFonts w:ascii="Times New Roman" w:hAnsi="Times New Roman" w:cs="Times New Roman"/>
          <w:smallCaps/>
          <w:lang w:val="en-US"/>
        </w:rPr>
        <w:t>4</w:t>
      </w:r>
      <w:r w:rsidR="00740650" w:rsidRPr="00A66CC8">
        <w:rPr>
          <w:rFonts w:ascii="Times New Roman" w:hAnsi="Times New Roman" w:cs="Times New Roman"/>
          <w:smallCaps/>
          <w:lang w:val="en-US"/>
        </w:rPr>
        <w:t xml:space="preserve">. </w:t>
      </w:r>
      <w:r w:rsidR="00D34DCC" w:rsidRPr="00A66CC8">
        <w:rPr>
          <w:rFonts w:ascii="Times New Roman" w:hAnsi="Times New Roman" w:cs="Times New Roman"/>
          <w:smallCaps/>
          <w:lang w:val="en-US"/>
        </w:rPr>
        <w:t xml:space="preserve"> </w:t>
      </w:r>
      <w:r>
        <w:rPr>
          <w:rFonts w:ascii="Times New Roman" w:hAnsi="Times New Roman" w:cs="Times New Roman"/>
          <w:smallCaps/>
          <w:lang w:val="en-US"/>
        </w:rPr>
        <w:t>Result demonstration</w:t>
      </w:r>
    </w:p>
    <w:p w14:paraId="11F1851A" w14:textId="062F46CD" w:rsidR="00FB69B0" w:rsidRPr="002B659C" w:rsidRDefault="00FB69B0" w:rsidP="00FB69B0">
      <w:pPr>
        <w:tabs>
          <w:tab w:val="left" w:pos="360"/>
        </w:tabs>
        <w:snapToGrid w:val="0"/>
        <w:spacing w:before="120" w:after="120"/>
        <w:rPr>
          <w:i/>
          <w:iCs/>
        </w:rPr>
      </w:pPr>
      <w:r w:rsidRPr="002B659C">
        <w:rPr>
          <w:i/>
          <w:iCs/>
        </w:rPr>
        <w:t>4.1</w:t>
      </w:r>
      <w:r w:rsidR="002B659C">
        <w:rPr>
          <w:rFonts w:asciiTheme="minorEastAsia" w:eastAsia="Yu Mincho" w:hAnsiTheme="minorEastAsia"/>
          <w:i/>
          <w:iCs/>
          <w:lang w:val="en-MY" w:eastAsia="ja-JP"/>
        </w:rPr>
        <w:t>.1</w:t>
      </w:r>
      <w:r w:rsidRPr="002B659C">
        <w:rPr>
          <w:i/>
          <w:iCs/>
        </w:rPr>
        <w:t xml:space="preserve"> Simulation </w:t>
      </w:r>
    </w:p>
    <w:p w14:paraId="7CA4CC69" w14:textId="6331F47E" w:rsidR="00352502" w:rsidRDefault="00FB69B0" w:rsidP="00FB69B0">
      <w:pPr>
        <w:tabs>
          <w:tab w:val="left" w:pos="360"/>
        </w:tabs>
        <w:snapToGrid w:val="0"/>
        <w:spacing w:before="120" w:after="120"/>
        <w:jc w:val="both"/>
      </w:pPr>
      <w:r>
        <w:t xml:space="preserve">Through simulation using V-rep and MATLAB, </w:t>
      </w:r>
      <w:r w:rsidR="00670972">
        <w:t xml:space="preserve">only </w:t>
      </w:r>
      <w:r>
        <w:t xml:space="preserve">the movement of </w:t>
      </w:r>
      <w:r w:rsidRPr="00FB69B0">
        <w:t>6DOF Robotic Arm</w:t>
      </w:r>
      <w:r>
        <w:t xml:space="preserve"> is able to move as expected.</w:t>
      </w:r>
      <w:r w:rsidR="00670972">
        <w:t xml:space="preserve"> But in the simulation video, the </w:t>
      </w:r>
      <w:r w:rsidR="00352502">
        <w:t xml:space="preserve">square </w:t>
      </w:r>
      <w:r w:rsidR="00670972">
        <w:t xml:space="preserve">sample is not able to lift. This is </w:t>
      </w:r>
      <w:r w:rsidR="00352502">
        <w:t>due to the i</w:t>
      </w:r>
      <w:r w:rsidR="00352502" w:rsidRPr="00352502">
        <w:t xml:space="preserve">nsufficient </w:t>
      </w:r>
      <w:r w:rsidR="00352502">
        <w:t>g</w:t>
      </w:r>
      <w:r w:rsidR="00352502" w:rsidRPr="00352502">
        <w:t xml:space="preserve">ripping </w:t>
      </w:r>
      <w:r w:rsidR="00352502">
        <w:t>f</w:t>
      </w:r>
      <w:r w:rsidR="00352502" w:rsidRPr="00352502">
        <w:t>orce</w:t>
      </w:r>
      <w:r w:rsidR="00352502">
        <w:t xml:space="preserve">. </w:t>
      </w:r>
      <w:r w:rsidR="00352502" w:rsidRPr="00352502">
        <w:t xml:space="preserve">The robotic arm </w:t>
      </w:r>
      <w:r w:rsidR="00E76A9D" w:rsidRPr="00352502">
        <w:t>has</w:t>
      </w:r>
      <w:r w:rsidR="00352502">
        <w:t xml:space="preserve"> not </w:t>
      </w:r>
      <w:r w:rsidR="00352502" w:rsidRPr="00352502">
        <w:t xml:space="preserve">enough gripping force </w:t>
      </w:r>
      <w:r w:rsidR="00352502">
        <w:t>and</w:t>
      </w:r>
      <w:r w:rsidR="00352502" w:rsidRPr="00352502">
        <w:t xml:space="preserve"> appropriate gripper mechanism to securely hold and lift the object.</w:t>
      </w:r>
      <w:r w:rsidR="00670972">
        <w:t xml:space="preserve"> </w:t>
      </w:r>
      <w:r w:rsidR="00352502">
        <w:t>In real-life, the gripper is good enough pick and place the sampl</w:t>
      </w:r>
      <w:r w:rsidR="001A44F2">
        <w:t xml:space="preserve">e due to the sample’s light weight and soft body. </w:t>
      </w:r>
    </w:p>
    <w:p w14:paraId="534277CF" w14:textId="6B269465" w:rsidR="000A3AB8" w:rsidRDefault="00FB69B0" w:rsidP="00FB69B0">
      <w:pPr>
        <w:tabs>
          <w:tab w:val="left" w:pos="360"/>
        </w:tabs>
        <w:snapToGrid w:val="0"/>
        <w:spacing w:before="120" w:after="120"/>
        <w:jc w:val="both"/>
      </w:pPr>
      <w:r>
        <w:t xml:space="preserve">The main purpose of this robot is to study and design an automated robotic arm to </w:t>
      </w:r>
      <w:r w:rsidR="000A3AB8">
        <w:t xml:space="preserve">improve the precision of plant phenotyping. </w:t>
      </w:r>
      <w:r w:rsidR="000A3AB8" w:rsidRPr="000A3AB8">
        <w:t>Without the assistance of robotics</w:t>
      </w:r>
      <w:r w:rsidR="000A3AB8">
        <w:t xml:space="preserve"> arm</w:t>
      </w:r>
      <w:r w:rsidR="000A3AB8" w:rsidRPr="000A3AB8">
        <w:t>, collection of data would necessitate manual efforts across multiple crops, with measurements then extrapolated for the entire farm.</w:t>
      </w:r>
      <w:r w:rsidR="004534D2">
        <w:t xml:space="preserve"> </w:t>
      </w:r>
      <w:r>
        <w:t xml:space="preserve">The robotic arm can replace the </w:t>
      </w:r>
      <w:r w:rsidR="000A3AB8">
        <w:t>m</w:t>
      </w:r>
      <w:r w:rsidR="000A3AB8" w:rsidRPr="000A3AB8">
        <w:t xml:space="preserve">anual crop measurements </w:t>
      </w:r>
      <w:r w:rsidR="000A3AB8">
        <w:t xml:space="preserve">which </w:t>
      </w:r>
      <w:r w:rsidR="000A3AB8" w:rsidRPr="000A3AB8">
        <w:t xml:space="preserve">are </w:t>
      </w:r>
      <w:r w:rsidR="00E76A9D" w:rsidRPr="000A3AB8">
        <w:t>labour</w:t>
      </w:r>
      <w:r w:rsidR="000A3AB8" w:rsidRPr="000A3AB8">
        <w:t>-intensive</w:t>
      </w:r>
      <w:r w:rsidR="000A3AB8" w:rsidRPr="000A3AB8">
        <w:t xml:space="preserve">, time consuming and susceptible to errors. </w:t>
      </w:r>
    </w:p>
    <w:p w14:paraId="017DC913" w14:textId="613C9539" w:rsidR="00CC43F7" w:rsidRDefault="00CC43F7" w:rsidP="00FB69B0">
      <w:pPr>
        <w:tabs>
          <w:tab w:val="left" w:pos="360"/>
        </w:tabs>
        <w:snapToGrid w:val="0"/>
        <w:spacing w:before="120" w:after="120"/>
        <w:jc w:val="both"/>
      </w:pPr>
      <w:r>
        <w:t xml:space="preserve">After the infrared ray sensor detects the sample, the </w:t>
      </w:r>
      <w:r>
        <w:t>sample will</w:t>
      </w:r>
      <w:r>
        <w:t xml:space="preserve"> be gripped and dropped into the container. After successfully dropping the sample, the container will be gripped and moved to the position next to the robotic arm. </w:t>
      </w:r>
      <w:r w:rsidR="004534D2">
        <w:t>T</w:t>
      </w:r>
      <w:r>
        <w:t xml:space="preserve">he robotic arm will then return to its original position. The </w:t>
      </w:r>
      <w:r w:rsidR="004534D2">
        <w:t xml:space="preserve">gripper and robotic </w:t>
      </w:r>
      <w:r>
        <w:t>arm</w:t>
      </w:r>
      <w:r w:rsidR="004534D2">
        <w:t>’s</w:t>
      </w:r>
      <w:r>
        <w:t xml:space="preserve"> motion </w:t>
      </w:r>
      <w:r w:rsidR="004534D2">
        <w:t>are</w:t>
      </w:r>
      <w:r>
        <w:t xml:space="preserve"> done </w:t>
      </w:r>
      <w:r w:rsidR="004534D2">
        <w:t>by adjusting the angle of the relative joints in MATLAB</w:t>
      </w:r>
      <w:r>
        <w:t xml:space="preserve">. </w:t>
      </w:r>
    </w:p>
    <w:p w14:paraId="47506D06" w14:textId="77777777" w:rsidR="00CF433F" w:rsidRDefault="00CF433F" w:rsidP="00CF433F">
      <w:pPr>
        <w:keepNext/>
        <w:tabs>
          <w:tab w:val="left" w:pos="360"/>
        </w:tabs>
        <w:snapToGrid w:val="0"/>
        <w:spacing w:before="120" w:after="120"/>
        <w:jc w:val="center"/>
      </w:pPr>
      <w:r>
        <w:rPr>
          <w:noProof/>
        </w:rPr>
        <w:drawing>
          <wp:inline distT="0" distB="0" distL="0" distR="0" wp14:anchorId="558FDF23" wp14:editId="61DDB4B3">
            <wp:extent cx="1638300" cy="1442460"/>
            <wp:effectExtent l="0" t="0" r="0" b="5715"/>
            <wp:docPr id="2079620715" name="Picture 207962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20715" name=""/>
                    <pic:cNvPicPr/>
                  </pic:nvPicPr>
                  <pic:blipFill rotWithShape="1">
                    <a:blip r:embed="rId22"/>
                    <a:srcRect l="43095" t="23464" r="32143" b="37778"/>
                    <a:stretch/>
                  </pic:blipFill>
                  <pic:spPr bwMode="auto">
                    <a:xfrm>
                      <a:off x="0" y="0"/>
                      <a:ext cx="1647274" cy="1450361"/>
                    </a:xfrm>
                    <a:prstGeom prst="rect">
                      <a:avLst/>
                    </a:prstGeom>
                    <a:ln>
                      <a:noFill/>
                    </a:ln>
                    <a:extLst>
                      <a:ext uri="{53640926-AAD7-44D8-BBD7-CCE9431645EC}">
                        <a14:shadowObscured xmlns:a14="http://schemas.microsoft.com/office/drawing/2010/main"/>
                      </a:ext>
                    </a:extLst>
                  </pic:spPr>
                </pic:pic>
              </a:graphicData>
            </a:graphic>
          </wp:inline>
        </w:drawing>
      </w:r>
    </w:p>
    <w:p w14:paraId="397C95AB" w14:textId="77777777" w:rsidR="00DA0D27" w:rsidRPr="005E161D" w:rsidRDefault="00DA0D27" w:rsidP="00DA0D27">
      <w:pPr>
        <w:tabs>
          <w:tab w:val="left" w:pos="360"/>
        </w:tabs>
        <w:snapToGrid w:val="0"/>
        <w:spacing w:before="120" w:after="120"/>
        <w:jc w:val="center"/>
        <w:rPr>
          <w:i/>
          <w:iCs/>
          <w:color w:val="000000" w:themeColor="text1"/>
        </w:rPr>
      </w:pPr>
      <w:r w:rsidRPr="005E161D">
        <w:rPr>
          <w:i/>
          <w:iCs/>
          <w:color w:val="000000" w:themeColor="text1"/>
        </w:rPr>
        <w:t>Figure 6: Robotic Arm at Its Initial Position</w:t>
      </w:r>
    </w:p>
    <w:p w14:paraId="3EF324F0" w14:textId="75074B5A" w:rsidR="00CC43F7" w:rsidRDefault="00CF433F" w:rsidP="00DA0D27">
      <w:pPr>
        <w:tabs>
          <w:tab w:val="left" w:pos="360"/>
        </w:tabs>
        <w:snapToGrid w:val="0"/>
        <w:spacing w:before="120" w:after="120"/>
        <w:rPr>
          <w:noProof/>
        </w:rPr>
      </w:pPr>
      <w:r>
        <w:rPr>
          <w:noProof/>
        </w:rPr>
        <w:drawing>
          <wp:inline distT="0" distB="0" distL="0" distR="0" wp14:anchorId="62985529" wp14:editId="08F2E704">
            <wp:extent cx="1447800" cy="1279717"/>
            <wp:effectExtent l="0" t="0" r="0" b="0"/>
            <wp:docPr id="892531062" name="Picture 89253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1062" name=""/>
                    <pic:cNvPicPr/>
                  </pic:nvPicPr>
                  <pic:blipFill rotWithShape="1">
                    <a:blip r:embed="rId23"/>
                    <a:srcRect l="41429" t="24550" r="31904" b="33545"/>
                    <a:stretch/>
                  </pic:blipFill>
                  <pic:spPr bwMode="auto">
                    <a:xfrm>
                      <a:off x="0" y="0"/>
                      <a:ext cx="1452191" cy="1283598"/>
                    </a:xfrm>
                    <a:prstGeom prst="rect">
                      <a:avLst/>
                    </a:prstGeom>
                    <a:ln>
                      <a:noFill/>
                    </a:ln>
                    <a:extLst>
                      <a:ext uri="{53640926-AAD7-44D8-BBD7-CCE9431645EC}">
                        <a14:shadowObscured xmlns:a14="http://schemas.microsoft.com/office/drawing/2010/main"/>
                      </a:ext>
                    </a:extLst>
                  </pic:spPr>
                </pic:pic>
              </a:graphicData>
            </a:graphic>
          </wp:inline>
        </w:drawing>
      </w:r>
      <w:r w:rsidR="00DA0D27" w:rsidRPr="00DA0D27">
        <w:rPr>
          <w:noProof/>
        </w:rPr>
        <w:t xml:space="preserve"> </w:t>
      </w:r>
      <w:r w:rsidR="00DA0D27">
        <w:rPr>
          <w:noProof/>
        </w:rPr>
        <w:drawing>
          <wp:inline distT="0" distB="0" distL="0" distR="0" wp14:anchorId="21134314" wp14:editId="62553E5B">
            <wp:extent cx="1659134" cy="1272540"/>
            <wp:effectExtent l="0" t="0" r="0" b="3810"/>
            <wp:docPr id="1257505791" name="Picture 125750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05791" name=""/>
                    <pic:cNvPicPr/>
                  </pic:nvPicPr>
                  <pic:blipFill rotWithShape="1">
                    <a:blip r:embed="rId24"/>
                    <a:srcRect l="40952" t="27090" r="34524" b="39471"/>
                    <a:stretch/>
                  </pic:blipFill>
                  <pic:spPr bwMode="auto">
                    <a:xfrm>
                      <a:off x="0" y="0"/>
                      <a:ext cx="1672856" cy="1283065"/>
                    </a:xfrm>
                    <a:prstGeom prst="rect">
                      <a:avLst/>
                    </a:prstGeom>
                    <a:ln>
                      <a:noFill/>
                    </a:ln>
                    <a:extLst>
                      <a:ext uri="{53640926-AAD7-44D8-BBD7-CCE9431645EC}">
                        <a14:shadowObscured xmlns:a14="http://schemas.microsoft.com/office/drawing/2010/main"/>
                      </a:ext>
                    </a:extLst>
                  </pic:spPr>
                </pic:pic>
              </a:graphicData>
            </a:graphic>
          </wp:inline>
        </w:drawing>
      </w:r>
    </w:p>
    <w:p w14:paraId="4AD281BB" w14:textId="097CC2E8" w:rsidR="00DA0D27" w:rsidRDefault="002E49B7" w:rsidP="00DA0D27">
      <w:pPr>
        <w:tabs>
          <w:tab w:val="left" w:pos="360"/>
        </w:tabs>
        <w:snapToGrid w:val="0"/>
        <w:spacing w:before="120" w:after="120"/>
        <w:rPr>
          <w:noProof/>
        </w:rPr>
      </w:pPr>
      <w:r>
        <w:rPr>
          <w:noProof/>
        </w:rPr>
        <w:drawing>
          <wp:inline distT="0" distB="0" distL="0" distR="0" wp14:anchorId="09D4D5CC" wp14:editId="1BF36C2C">
            <wp:extent cx="1447800" cy="1127760"/>
            <wp:effectExtent l="0" t="0" r="0" b="0"/>
            <wp:docPr id="2000442621" name="Picture 200044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2621" name=""/>
                    <pic:cNvPicPr/>
                  </pic:nvPicPr>
                  <pic:blipFill rotWithShape="1">
                    <a:blip r:embed="rId25"/>
                    <a:srcRect l="36190" t="27937" r="36667" b="34476"/>
                    <a:stretch/>
                  </pic:blipFill>
                  <pic:spPr bwMode="auto">
                    <a:xfrm>
                      <a:off x="0" y="0"/>
                      <a:ext cx="1450183" cy="1129616"/>
                    </a:xfrm>
                    <a:prstGeom prst="rect">
                      <a:avLst/>
                    </a:prstGeom>
                    <a:ln>
                      <a:noFill/>
                    </a:ln>
                    <a:extLst>
                      <a:ext uri="{53640926-AAD7-44D8-BBD7-CCE9431645EC}">
                        <a14:shadowObscured xmlns:a14="http://schemas.microsoft.com/office/drawing/2010/main"/>
                      </a:ext>
                    </a:extLst>
                  </pic:spPr>
                </pic:pic>
              </a:graphicData>
            </a:graphic>
          </wp:inline>
        </w:drawing>
      </w:r>
      <w:r w:rsidRPr="002E49B7">
        <w:rPr>
          <w:noProof/>
        </w:rPr>
        <w:t xml:space="preserve"> </w:t>
      </w:r>
      <w:r>
        <w:rPr>
          <w:noProof/>
        </w:rPr>
        <w:drawing>
          <wp:inline distT="0" distB="0" distL="0" distR="0" wp14:anchorId="1C4C8887" wp14:editId="0B4A5D87">
            <wp:extent cx="1658620" cy="1129030"/>
            <wp:effectExtent l="0" t="0" r="0" b="0"/>
            <wp:docPr id="261122523" name="Picture 26112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22523" name=""/>
                    <pic:cNvPicPr/>
                  </pic:nvPicPr>
                  <pic:blipFill rotWithShape="1">
                    <a:blip r:embed="rId26"/>
                    <a:srcRect l="34370" t="22856" r="31351" b="35662"/>
                    <a:stretch/>
                  </pic:blipFill>
                  <pic:spPr bwMode="auto">
                    <a:xfrm>
                      <a:off x="0" y="0"/>
                      <a:ext cx="1662382" cy="1131591"/>
                    </a:xfrm>
                    <a:prstGeom prst="rect">
                      <a:avLst/>
                    </a:prstGeom>
                    <a:ln>
                      <a:noFill/>
                    </a:ln>
                    <a:extLst>
                      <a:ext uri="{53640926-AAD7-44D8-BBD7-CCE9431645EC}">
                        <a14:shadowObscured xmlns:a14="http://schemas.microsoft.com/office/drawing/2010/main"/>
                      </a:ext>
                    </a:extLst>
                  </pic:spPr>
                </pic:pic>
              </a:graphicData>
            </a:graphic>
          </wp:inline>
        </w:drawing>
      </w:r>
    </w:p>
    <w:p w14:paraId="02CD2018" w14:textId="48B35CA8" w:rsidR="002E49B7" w:rsidRDefault="002E49B7" w:rsidP="00DA0D27">
      <w:pPr>
        <w:tabs>
          <w:tab w:val="left" w:pos="360"/>
        </w:tabs>
        <w:snapToGrid w:val="0"/>
        <w:spacing w:before="120" w:after="120"/>
      </w:pPr>
      <w:r>
        <w:rPr>
          <w:noProof/>
        </w:rPr>
        <w:drawing>
          <wp:inline distT="0" distB="0" distL="0" distR="0" wp14:anchorId="5D920D9C" wp14:editId="38BFAD82">
            <wp:extent cx="1429732" cy="990600"/>
            <wp:effectExtent l="0" t="0" r="0" b="0"/>
            <wp:docPr id="1636869707" name="Picture 163686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9707" name=""/>
                    <pic:cNvPicPr/>
                  </pic:nvPicPr>
                  <pic:blipFill rotWithShape="1">
                    <a:blip r:embed="rId27"/>
                    <a:srcRect l="34285" t="23703" r="32381" b="35238"/>
                    <a:stretch/>
                  </pic:blipFill>
                  <pic:spPr bwMode="auto">
                    <a:xfrm>
                      <a:off x="0" y="0"/>
                      <a:ext cx="1435508" cy="994602"/>
                    </a:xfrm>
                    <a:prstGeom prst="rect">
                      <a:avLst/>
                    </a:prstGeom>
                    <a:ln>
                      <a:noFill/>
                    </a:ln>
                    <a:extLst>
                      <a:ext uri="{53640926-AAD7-44D8-BBD7-CCE9431645EC}">
                        <a14:shadowObscured xmlns:a14="http://schemas.microsoft.com/office/drawing/2010/main"/>
                      </a:ext>
                    </a:extLst>
                  </pic:spPr>
                </pic:pic>
              </a:graphicData>
            </a:graphic>
          </wp:inline>
        </w:drawing>
      </w:r>
      <w:r w:rsidRPr="002E49B7">
        <w:rPr>
          <w:noProof/>
        </w:rPr>
        <w:t xml:space="preserve"> </w:t>
      </w:r>
      <w:r>
        <w:rPr>
          <w:noProof/>
        </w:rPr>
        <w:drawing>
          <wp:inline distT="0" distB="0" distL="0" distR="0" wp14:anchorId="1C9D9263" wp14:editId="2DE76A6F">
            <wp:extent cx="1673860" cy="979805"/>
            <wp:effectExtent l="0" t="0" r="2540" b="0"/>
            <wp:docPr id="1886433681" name="Picture 188643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3681" name=""/>
                    <pic:cNvPicPr/>
                  </pic:nvPicPr>
                  <pic:blipFill rotWithShape="1">
                    <a:blip r:embed="rId28"/>
                    <a:srcRect l="31788" t="25397" r="31198" b="36084"/>
                    <a:stretch/>
                  </pic:blipFill>
                  <pic:spPr bwMode="auto">
                    <a:xfrm>
                      <a:off x="0" y="0"/>
                      <a:ext cx="1680254" cy="983548"/>
                    </a:xfrm>
                    <a:prstGeom prst="rect">
                      <a:avLst/>
                    </a:prstGeom>
                    <a:ln>
                      <a:noFill/>
                    </a:ln>
                    <a:extLst>
                      <a:ext uri="{53640926-AAD7-44D8-BBD7-CCE9431645EC}">
                        <a14:shadowObscured xmlns:a14="http://schemas.microsoft.com/office/drawing/2010/main"/>
                      </a:ext>
                    </a:extLst>
                  </pic:spPr>
                </pic:pic>
              </a:graphicData>
            </a:graphic>
          </wp:inline>
        </w:drawing>
      </w:r>
    </w:p>
    <w:p w14:paraId="332684B4" w14:textId="7C9DD39B" w:rsidR="004534D2" w:rsidRDefault="004F00EA" w:rsidP="00FB69B0">
      <w:pPr>
        <w:tabs>
          <w:tab w:val="left" w:pos="360"/>
        </w:tabs>
        <w:snapToGrid w:val="0"/>
        <w:spacing w:before="120" w:after="120"/>
        <w:jc w:val="both"/>
        <w:rPr>
          <w:noProof/>
        </w:rPr>
      </w:pPr>
      <w:r>
        <w:rPr>
          <w:noProof/>
        </w:rPr>
        <w:drawing>
          <wp:inline distT="0" distB="0" distL="0" distR="0" wp14:anchorId="2E3C49E0" wp14:editId="3B830E3E">
            <wp:extent cx="1426265" cy="1066800"/>
            <wp:effectExtent l="0" t="0" r="2540" b="0"/>
            <wp:docPr id="48178836" name="Picture 4817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8836" name=""/>
                    <pic:cNvPicPr/>
                  </pic:nvPicPr>
                  <pic:blipFill rotWithShape="1">
                    <a:blip r:embed="rId29"/>
                    <a:srcRect l="38333" t="21587" r="32381" b="39471"/>
                    <a:stretch/>
                  </pic:blipFill>
                  <pic:spPr bwMode="auto">
                    <a:xfrm>
                      <a:off x="0" y="0"/>
                      <a:ext cx="1428676" cy="1068603"/>
                    </a:xfrm>
                    <a:prstGeom prst="rect">
                      <a:avLst/>
                    </a:prstGeom>
                    <a:ln>
                      <a:noFill/>
                    </a:ln>
                    <a:extLst>
                      <a:ext uri="{53640926-AAD7-44D8-BBD7-CCE9431645EC}">
                        <a14:shadowObscured xmlns:a14="http://schemas.microsoft.com/office/drawing/2010/main"/>
                      </a:ext>
                    </a:extLst>
                  </pic:spPr>
                </pic:pic>
              </a:graphicData>
            </a:graphic>
          </wp:inline>
        </w:drawing>
      </w:r>
      <w:r w:rsidR="00027489" w:rsidRPr="00027489">
        <w:rPr>
          <w:noProof/>
        </w:rPr>
        <w:t xml:space="preserve"> </w:t>
      </w:r>
      <w:r w:rsidR="00027489">
        <w:rPr>
          <w:noProof/>
        </w:rPr>
        <w:drawing>
          <wp:inline distT="0" distB="0" distL="0" distR="0" wp14:anchorId="5361B8EA" wp14:editId="16672221">
            <wp:extent cx="1678860" cy="1066800"/>
            <wp:effectExtent l="0" t="0" r="0" b="0"/>
            <wp:docPr id="1753413222" name="Picture 175341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3222" name=""/>
                    <pic:cNvPicPr/>
                  </pic:nvPicPr>
                  <pic:blipFill rotWithShape="1">
                    <a:blip r:embed="rId30"/>
                    <a:srcRect l="34271" t="27090" r="32381" b="35238"/>
                    <a:stretch/>
                  </pic:blipFill>
                  <pic:spPr bwMode="auto">
                    <a:xfrm>
                      <a:off x="0" y="0"/>
                      <a:ext cx="1689404" cy="1073500"/>
                    </a:xfrm>
                    <a:prstGeom prst="rect">
                      <a:avLst/>
                    </a:prstGeom>
                    <a:ln>
                      <a:noFill/>
                    </a:ln>
                    <a:extLst>
                      <a:ext uri="{53640926-AAD7-44D8-BBD7-CCE9431645EC}">
                        <a14:shadowObscured xmlns:a14="http://schemas.microsoft.com/office/drawing/2010/main"/>
                      </a:ext>
                    </a:extLst>
                  </pic:spPr>
                </pic:pic>
              </a:graphicData>
            </a:graphic>
          </wp:inline>
        </w:drawing>
      </w:r>
    </w:p>
    <w:p w14:paraId="6CAEDD7A" w14:textId="11BBAC2E" w:rsidR="00027489" w:rsidRDefault="00027489" w:rsidP="00FB69B0">
      <w:pPr>
        <w:tabs>
          <w:tab w:val="left" w:pos="360"/>
        </w:tabs>
        <w:snapToGrid w:val="0"/>
        <w:spacing w:before="120" w:after="120"/>
        <w:jc w:val="both"/>
      </w:pPr>
      <w:r>
        <w:rPr>
          <w:noProof/>
        </w:rPr>
        <w:drawing>
          <wp:inline distT="0" distB="0" distL="0" distR="0" wp14:anchorId="7C496AE6" wp14:editId="5AA5F42B">
            <wp:extent cx="1491915" cy="1143000"/>
            <wp:effectExtent l="0" t="0" r="0" b="0"/>
            <wp:docPr id="260082247" name="Picture 26008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82247" name=""/>
                    <pic:cNvPicPr/>
                  </pic:nvPicPr>
                  <pic:blipFill rotWithShape="1">
                    <a:blip r:embed="rId31"/>
                    <a:srcRect l="35000" t="24550" r="35476" b="35238"/>
                    <a:stretch/>
                  </pic:blipFill>
                  <pic:spPr bwMode="auto">
                    <a:xfrm>
                      <a:off x="0" y="0"/>
                      <a:ext cx="1499833" cy="1149066"/>
                    </a:xfrm>
                    <a:prstGeom prst="rect">
                      <a:avLst/>
                    </a:prstGeom>
                    <a:ln>
                      <a:noFill/>
                    </a:ln>
                    <a:extLst>
                      <a:ext uri="{53640926-AAD7-44D8-BBD7-CCE9431645EC}">
                        <a14:shadowObscured xmlns:a14="http://schemas.microsoft.com/office/drawing/2010/main"/>
                      </a:ext>
                    </a:extLst>
                  </pic:spPr>
                </pic:pic>
              </a:graphicData>
            </a:graphic>
          </wp:inline>
        </w:drawing>
      </w:r>
      <w:r w:rsidRPr="00027489">
        <w:rPr>
          <w:noProof/>
        </w:rPr>
        <w:t xml:space="preserve"> </w:t>
      </w:r>
      <w:r>
        <w:rPr>
          <w:noProof/>
        </w:rPr>
        <w:drawing>
          <wp:inline distT="0" distB="0" distL="0" distR="0" wp14:anchorId="3A4DE75D" wp14:editId="77365B5B">
            <wp:extent cx="1485900" cy="1143822"/>
            <wp:effectExtent l="0" t="0" r="0" b="0"/>
            <wp:docPr id="2028447375" name="Picture 202844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7375" name=""/>
                    <pic:cNvPicPr/>
                  </pic:nvPicPr>
                  <pic:blipFill rotWithShape="1">
                    <a:blip r:embed="rId32"/>
                    <a:srcRect l="42619" t="22011" r="24286" b="32698"/>
                    <a:stretch/>
                  </pic:blipFill>
                  <pic:spPr bwMode="auto">
                    <a:xfrm>
                      <a:off x="0" y="0"/>
                      <a:ext cx="1490833" cy="1147620"/>
                    </a:xfrm>
                    <a:prstGeom prst="rect">
                      <a:avLst/>
                    </a:prstGeom>
                    <a:ln>
                      <a:noFill/>
                    </a:ln>
                    <a:extLst>
                      <a:ext uri="{53640926-AAD7-44D8-BBD7-CCE9431645EC}">
                        <a14:shadowObscured xmlns:a14="http://schemas.microsoft.com/office/drawing/2010/main"/>
                      </a:ext>
                    </a:extLst>
                  </pic:spPr>
                </pic:pic>
              </a:graphicData>
            </a:graphic>
          </wp:inline>
        </w:drawing>
      </w:r>
    </w:p>
    <w:p w14:paraId="27E86C1A" w14:textId="5C47B36F" w:rsidR="00027489" w:rsidRDefault="00C75B36" w:rsidP="00912FB0">
      <w:pPr>
        <w:tabs>
          <w:tab w:val="left" w:pos="360"/>
        </w:tabs>
        <w:snapToGrid w:val="0"/>
        <w:jc w:val="both"/>
        <w:rPr>
          <w:rFonts w:ascii="Times New Roman" w:hAnsi="Times New Roman" w:cs="Times New Roman"/>
          <w:i/>
          <w:iCs/>
          <w:lang w:val="en-US"/>
        </w:rPr>
      </w:pPr>
      <w:r>
        <w:rPr>
          <w:noProof/>
        </w:rPr>
        <w:lastRenderedPageBreak/>
        <w:drawing>
          <wp:inline distT="0" distB="0" distL="0" distR="0" wp14:anchorId="6B750FCA" wp14:editId="06708F98">
            <wp:extent cx="1497470" cy="1272540"/>
            <wp:effectExtent l="0" t="0" r="7620" b="3810"/>
            <wp:docPr id="409918685" name="Picture 40991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8685" name=""/>
                    <pic:cNvPicPr/>
                  </pic:nvPicPr>
                  <pic:blipFill rotWithShape="1">
                    <a:blip r:embed="rId33"/>
                    <a:srcRect l="44474" t="24670" r="27193" b="32526"/>
                    <a:stretch/>
                  </pic:blipFill>
                  <pic:spPr bwMode="auto">
                    <a:xfrm>
                      <a:off x="0" y="0"/>
                      <a:ext cx="1503710" cy="1277842"/>
                    </a:xfrm>
                    <a:prstGeom prst="rect">
                      <a:avLst/>
                    </a:prstGeom>
                    <a:ln>
                      <a:noFill/>
                    </a:ln>
                    <a:extLst>
                      <a:ext uri="{53640926-AAD7-44D8-BBD7-CCE9431645EC}">
                        <a14:shadowObscured xmlns:a14="http://schemas.microsoft.com/office/drawing/2010/main"/>
                      </a:ext>
                    </a:extLst>
                  </pic:spPr>
                </pic:pic>
              </a:graphicData>
            </a:graphic>
          </wp:inline>
        </w:drawing>
      </w:r>
      <w:r w:rsidRPr="00C75B36">
        <w:rPr>
          <w:noProof/>
        </w:rPr>
        <w:t xml:space="preserve"> </w:t>
      </w:r>
      <w:r>
        <w:rPr>
          <w:noProof/>
        </w:rPr>
        <w:drawing>
          <wp:inline distT="0" distB="0" distL="0" distR="0" wp14:anchorId="2B371E87" wp14:editId="040EA053">
            <wp:extent cx="1417320" cy="1245235"/>
            <wp:effectExtent l="0" t="0" r="0" b="0"/>
            <wp:docPr id="1613135839" name="Picture 161313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5839" name=""/>
                    <pic:cNvPicPr/>
                  </pic:nvPicPr>
                  <pic:blipFill rotWithShape="1">
                    <a:blip r:embed="rId34"/>
                    <a:srcRect l="42337" t="18625" r="23787" b="28466"/>
                    <a:stretch/>
                  </pic:blipFill>
                  <pic:spPr bwMode="auto">
                    <a:xfrm>
                      <a:off x="0" y="0"/>
                      <a:ext cx="1421710" cy="1249092"/>
                    </a:xfrm>
                    <a:prstGeom prst="rect">
                      <a:avLst/>
                    </a:prstGeom>
                    <a:ln>
                      <a:noFill/>
                    </a:ln>
                    <a:extLst>
                      <a:ext uri="{53640926-AAD7-44D8-BBD7-CCE9431645EC}">
                        <a14:shadowObscured xmlns:a14="http://schemas.microsoft.com/office/drawing/2010/main"/>
                      </a:ext>
                    </a:extLst>
                  </pic:spPr>
                </pic:pic>
              </a:graphicData>
            </a:graphic>
          </wp:inline>
        </w:drawing>
      </w:r>
    </w:p>
    <w:p w14:paraId="08DAF743" w14:textId="77777777" w:rsidR="00C75B36" w:rsidRDefault="00C75B36" w:rsidP="00912FB0">
      <w:pPr>
        <w:tabs>
          <w:tab w:val="left" w:pos="360"/>
        </w:tabs>
        <w:snapToGrid w:val="0"/>
        <w:jc w:val="both"/>
        <w:rPr>
          <w:rFonts w:ascii="Times New Roman" w:hAnsi="Times New Roman" w:cs="Times New Roman"/>
          <w:i/>
          <w:iCs/>
          <w:lang w:val="en-US"/>
        </w:rPr>
      </w:pPr>
    </w:p>
    <w:p w14:paraId="7D04C7FE" w14:textId="5FE53BCA" w:rsidR="005E161D" w:rsidRPr="005E161D" w:rsidRDefault="005E161D" w:rsidP="005E161D">
      <w:pPr>
        <w:tabs>
          <w:tab w:val="left" w:pos="360"/>
        </w:tabs>
        <w:snapToGrid w:val="0"/>
        <w:jc w:val="center"/>
        <w:rPr>
          <w:i/>
          <w:iCs/>
        </w:rPr>
      </w:pPr>
      <w:r w:rsidRPr="005E161D">
        <w:rPr>
          <w:i/>
          <w:iCs/>
        </w:rPr>
        <w:t>Figure 7: Movement of the Robotic Arm</w:t>
      </w:r>
    </w:p>
    <w:p w14:paraId="15BBDA79" w14:textId="77777777" w:rsidR="002B659C" w:rsidRDefault="002B659C" w:rsidP="005E161D">
      <w:pPr>
        <w:tabs>
          <w:tab w:val="left" w:pos="360"/>
        </w:tabs>
        <w:snapToGrid w:val="0"/>
        <w:jc w:val="center"/>
        <w:rPr>
          <w:i/>
          <w:iCs/>
        </w:rPr>
      </w:pPr>
    </w:p>
    <w:p w14:paraId="736130D3" w14:textId="77777777" w:rsidR="002B659C" w:rsidRDefault="002B659C" w:rsidP="005E161D">
      <w:pPr>
        <w:tabs>
          <w:tab w:val="left" w:pos="360"/>
        </w:tabs>
        <w:snapToGrid w:val="0"/>
        <w:jc w:val="center"/>
        <w:rPr>
          <w:i/>
          <w:iCs/>
        </w:rPr>
      </w:pPr>
    </w:p>
    <w:p w14:paraId="3341394C" w14:textId="4066B951" w:rsidR="002B659C" w:rsidRDefault="002B659C" w:rsidP="002B659C">
      <w:pPr>
        <w:tabs>
          <w:tab w:val="left" w:pos="360"/>
        </w:tabs>
        <w:snapToGrid w:val="0"/>
        <w:rPr>
          <w:i/>
          <w:iCs/>
        </w:rPr>
      </w:pPr>
      <w:r>
        <w:rPr>
          <w:i/>
          <w:iCs/>
        </w:rPr>
        <w:t>4.1.2 LabVIEW Control</w:t>
      </w:r>
    </w:p>
    <w:p w14:paraId="3F81F14E" w14:textId="77777777" w:rsidR="002B659C" w:rsidRPr="005403F4" w:rsidRDefault="002B659C" w:rsidP="002B659C">
      <w:pPr>
        <w:tabs>
          <w:tab w:val="left" w:pos="360"/>
        </w:tabs>
        <w:snapToGrid w:val="0"/>
        <w:rPr>
          <w:b/>
          <w:bCs/>
        </w:rPr>
      </w:pPr>
    </w:p>
    <w:p w14:paraId="25C5B5F4" w14:textId="7E43BB9C" w:rsidR="00BA0838" w:rsidRPr="00BA0838" w:rsidRDefault="00BA0838" w:rsidP="006C03F8">
      <w:pPr>
        <w:tabs>
          <w:tab w:val="left" w:pos="360"/>
        </w:tabs>
        <w:snapToGrid w:val="0"/>
        <w:jc w:val="both"/>
      </w:pPr>
      <w:r>
        <w:t xml:space="preserve">The MyRIO controller is programmed by </w:t>
      </w:r>
      <w:r w:rsidR="009249A0">
        <w:t xml:space="preserve">using </w:t>
      </w:r>
      <w:r>
        <w:t>LabVIEW</w:t>
      </w:r>
      <w:r w:rsidR="009249A0">
        <w:t xml:space="preserve">, where the integration of fully manual mode, </w:t>
      </w:r>
      <w:r w:rsidR="009249A0">
        <w:t>semi</w:t>
      </w:r>
      <w:r w:rsidR="00706F82">
        <w:t xml:space="preserve">-autonomous mode </w:t>
      </w:r>
      <w:r w:rsidR="00706F82">
        <w:t xml:space="preserve">and </w:t>
      </w:r>
      <w:r w:rsidR="00706F82">
        <w:t>the monitoring system and live view camera are integrated during the development process.</w:t>
      </w:r>
      <w:r w:rsidR="00286339">
        <w:t xml:space="preserve"> The LabVIEW was programmed with the idea of a development tool. After deriving the </w:t>
      </w:r>
      <w:r w:rsidR="00996492">
        <w:t xml:space="preserve">Jacobian matrix and inverse kinematic, the calculated result could be used to input into the LabVIEW to validate the result. After the results are validated, the joint-space variables could then be recorded into the algorithm programmed. The motion sequence tester is to test the motion smoothness of the robotic arm before integrating into autonomous mode. </w:t>
      </w:r>
    </w:p>
    <w:p w14:paraId="06E4F5EC" w14:textId="77777777" w:rsidR="003A4389" w:rsidRDefault="003A4389" w:rsidP="006C03F8">
      <w:pPr>
        <w:tabs>
          <w:tab w:val="left" w:pos="360"/>
        </w:tabs>
        <w:snapToGrid w:val="0"/>
        <w:jc w:val="both"/>
      </w:pPr>
    </w:p>
    <w:p w14:paraId="5B071B2D" w14:textId="13D689F9" w:rsidR="003A4389" w:rsidRPr="00717F9A" w:rsidRDefault="003A4389" w:rsidP="006C03F8">
      <w:pPr>
        <w:tabs>
          <w:tab w:val="left" w:pos="360"/>
        </w:tabs>
        <w:snapToGrid w:val="0"/>
        <w:jc w:val="both"/>
        <w:rPr>
          <w:rFonts w:eastAsia="Yu Mincho"/>
          <w:lang w:val="en-MY" w:eastAsia="ja-JP"/>
        </w:rPr>
      </w:pPr>
      <w:r>
        <w:t xml:space="preserve">The verified motion sequence is then recorded in the program, and it is set to be triggered either by sensor or </w:t>
      </w:r>
      <w:r w:rsidR="00A722C0">
        <w:t xml:space="preserve">monitoring system using LabVIEW. The sensor point recorded the location of the </w:t>
      </w:r>
      <w:r w:rsidR="00717F9A">
        <w:t>target. The action is triggered when the sensor senses phenotypes to be collected. The simple sensor is used to demonstrate the process of collecting the</w:t>
      </w:r>
      <w:r w:rsidR="00594FE0">
        <w:t xml:space="preserve"> phenotypes which is </w:t>
      </w:r>
      <w:r w:rsidR="00B43512">
        <w:t>then replaced by the camera and the image processing algorithm in the future for fully autonomous mode.</w:t>
      </w:r>
    </w:p>
    <w:p w14:paraId="4ADCC286" w14:textId="77777777" w:rsidR="00706F82" w:rsidRDefault="00706F82" w:rsidP="002B659C">
      <w:pPr>
        <w:tabs>
          <w:tab w:val="left" w:pos="360"/>
        </w:tabs>
        <w:snapToGrid w:val="0"/>
      </w:pPr>
    </w:p>
    <w:p w14:paraId="66130499" w14:textId="137C5D1F" w:rsidR="005403F4" w:rsidRPr="00FE37E2" w:rsidRDefault="00706F82" w:rsidP="002B659C">
      <w:pPr>
        <w:tabs>
          <w:tab w:val="left" w:pos="360"/>
        </w:tabs>
        <w:snapToGrid w:val="0"/>
      </w:pPr>
      <w:r>
        <w:t>This is the user interface</w:t>
      </w:r>
      <w:r w:rsidR="00FE37E2">
        <w:t xml:space="preserve">, </w:t>
      </w:r>
      <w:r w:rsidR="005403F4" w:rsidRPr="005403F4">
        <w:rPr>
          <w:b/>
          <w:bCs/>
        </w:rPr>
        <w:t>LabVIEW Front Panel</w:t>
      </w:r>
    </w:p>
    <w:p w14:paraId="0C8245CB" w14:textId="3A22C88B" w:rsidR="005403F4" w:rsidRPr="005403F4" w:rsidRDefault="00F577B5" w:rsidP="002B659C">
      <w:pPr>
        <w:tabs>
          <w:tab w:val="left" w:pos="360"/>
        </w:tabs>
        <w:snapToGrid w:val="0"/>
        <w:rPr>
          <w:b/>
          <w:bCs/>
        </w:rPr>
      </w:pPr>
      <w:r w:rsidRPr="00F577B5">
        <w:rPr>
          <w:b/>
          <w:bCs/>
        </w:rPr>
        <w:drawing>
          <wp:inline distT="0" distB="0" distL="0" distR="0" wp14:anchorId="637446C0" wp14:editId="33DC965D">
            <wp:extent cx="3200400" cy="1424305"/>
            <wp:effectExtent l="0" t="0" r="0" b="4445"/>
            <wp:docPr id="7" name="Picture 7" descr="A screenshot of a computer&#10;&#10;Description automatically generated">
              <a:extLst xmlns:a="http://schemas.openxmlformats.org/drawingml/2006/main">
                <a:ext uri="{FF2B5EF4-FFF2-40B4-BE49-F238E27FC236}">
                  <a16:creationId xmlns:a16="http://schemas.microsoft.com/office/drawing/2014/main" id="{5C0A5506-2CE6-9CA3-FEC6-06A851D43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5C0A5506-2CE6-9CA3-FEC6-06A851D43851}"/>
                        </a:ext>
                      </a:extLst>
                    </pic:cNvPr>
                    <pic:cNvPicPr>
                      <a:picLocks noChangeAspect="1"/>
                    </pic:cNvPicPr>
                  </pic:nvPicPr>
                  <pic:blipFill>
                    <a:blip r:embed="rId35"/>
                    <a:stretch>
                      <a:fillRect/>
                    </a:stretch>
                  </pic:blipFill>
                  <pic:spPr>
                    <a:xfrm>
                      <a:off x="0" y="0"/>
                      <a:ext cx="3200400" cy="1424305"/>
                    </a:xfrm>
                    <a:prstGeom prst="rect">
                      <a:avLst/>
                    </a:prstGeom>
                  </pic:spPr>
                </pic:pic>
              </a:graphicData>
            </a:graphic>
          </wp:inline>
        </w:drawing>
      </w:r>
    </w:p>
    <w:p w14:paraId="53BC1024" w14:textId="074699A2" w:rsidR="00F577B5" w:rsidRPr="00F577B5" w:rsidRDefault="00F577B5" w:rsidP="00F577B5">
      <w:pPr>
        <w:tabs>
          <w:tab w:val="left" w:pos="360"/>
        </w:tabs>
        <w:snapToGrid w:val="0"/>
        <w:jc w:val="center"/>
      </w:pPr>
      <w:r>
        <w:t xml:space="preserve">Figure 8: </w:t>
      </w:r>
      <w:r w:rsidR="00FE37E2">
        <w:t>LabVIEW</w:t>
      </w:r>
      <w:r>
        <w:t xml:space="preserve"> Front Panel</w:t>
      </w:r>
    </w:p>
    <w:p w14:paraId="7546EAA6" w14:textId="77777777" w:rsidR="00FE37E2" w:rsidRDefault="00FE37E2" w:rsidP="005E161D">
      <w:pPr>
        <w:tabs>
          <w:tab w:val="left" w:pos="360"/>
        </w:tabs>
        <w:snapToGrid w:val="0"/>
        <w:jc w:val="center"/>
      </w:pPr>
    </w:p>
    <w:p w14:paraId="01241814" w14:textId="77777777" w:rsidR="001E5D2E" w:rsidRDefault="001E5D2E" w:rsidP="005E161D">
      <w:pPr>
        <w:tabs>
          <w:tab w:val="left" w:pos="360"/>
        </w:tabs>
        <w:snapToGrid w:val="0"/>
        <w:jc w:val="center"/>
      </w:pPr>
    </w:p>
    <w:p w14:paraId="16EF0062" w14:textId="2DE85E6B" w:rsidR="00FE37E2" w:rsidRDefault="008C5088" w:rsidP="008C5088">
      <w:pPr>
        <w:tabs>
          <w:tab w:val="left" w:pos="360"/>
        </w:tabs>
        <w:snapToGrid w:val="0"/>
      </w:pPr>
      <w:r>
        <w:t xml:space="preserve">The LabVIEW block diagram </w:t>
      </w:r>
      <w:r w:rsidR="0052285E">
        <w:t>are illustrated</w:t>
      </w:r>
      <w:r>
        <w:t xml:space="preserve"> as below.</w:t>
      </w:r>
    </w:p>
    <w:p w14:paraId="77B3FA8F" w14:textId="77777777" w:rsidR="00856586" w:rsidRDefault="00856586" w:rsidP="008C5088">
      <w:pPr>
        <w:tabs>
          <w:tab w:val="left" w:pos="360"/>
        </w:tabs>
        <w:snapToGrid w:val="0"/>
      </w:pPr>
    </w:p>
    <w:p w14:paraId="6C40A807" w14:textId="674FF620" w:rsidR="00856586" w:rsidRDefault="00856586" w:rsidP="008C5088">
      <w:pPr>
        <w:tabs>
          <w:tab w:val="left" w:pos="360"/>
        </w:tabs>
        <w:snapToGrid w:val="0"/>
      </w:pPr>
      <w:r w:rsidRPr="00856586">
        <w:drawing>
          <wp:inline distT="0" distB="0" distL="0" distR="0" wp14:anchorId="01A2215D" wp14:editId="2386BC58">
            <wp:extent cx="3166193" cy="1924216"/>
            <wp:effectExtent l="0" t="0" r="0" b="0"/>
            <wp:docPr id="9" name="Picture 9">
              <a:extLst xmlns:a="http://schemas.openxmlformats.org/drawingml/2006/main">
                <a:ext uri="{FF2B5EF4-FFF2-40B4-BE49-F238E27FC236}">
                  <a16:creationId xmlns:a16="http://schemas.microsoft.com/office/drawing/2014/main" id="{6081BB50-A008-5994-AAA4-974F4AF6D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081BB50-A008-5994-AAA4-974F4AF6D69B}"/>
                        </a:ext>
                      </a:extLst>
                    </pic:cNvPr>
                    <pic:cNvPicPr>
                      <a:picLocks noChangeAspect="1"/>
                    </pic:cNvPicPr>
                  </pic:nvPicPr>
                  <pic:blipFill>
                    <a:blip r:embed="rId36"/>
                    <a:stretch>
                      <a:fillRect/>
                    </a:stretch>
                  </pic:blipFill>
                  <pic:spPr>
                    <a:xfrm>
                      <a:off x="0" y="0"/>
                      <a:ext cx="3166193" cy="1924216"/>
                    </a:xfrm>
                    <a:prstGeom prst="rect">
                      <a:avLst/>
                    </a:prstGeom>
                  </pic:spPr>
                </pic:pic>
              </a:graphicData>
            </a:graphic>
          </wp:inline>
        </w:drawing>
      </w:r>
    </w:p>
    <w:p w14:paraId="21C7B574" w14:textId="71859A1B" w:rsidR="00680D8C" w:rsidRDefault="00B46797" w:rsidP="00B46797">
      <w:pPr>
        <w:tabs>
          <w:tab w:val="left" w:pos="360"/>
        </w:tabs>
        <w:snapToGrid w:val="0"/>
        <w:jc w:val="center"/>
      </w:pPr>
      <w:r>
        <w:t>Figure 9: LabVIEW Block diagram part 1</w:t>
      </w:r>
    </w:p>
    <w:p w14:paraId="2090826E" w14:textId="77777777" w:rsidR="00B46797" w:rsidRDefault="00B46797" w:rsidP="00B46797">
      <w:pPr>
        <w:tabs>
          <w:tab w:val="left" w:pos="360"/>
        </w:tabs>
        <w:snapToGrid w:val="0"/>
        <w:jc w:val="center"/>
      </w:pPr>
    </w:p>
    <w:p w14:paraId="0CD9348E" w14:textId="77777777" w:rsidR="00B46797" w:rsidRDefault="00B46797" w:rsidP="00B46797">
      <w:pPr>
        <w:tabs>
          <w:tab w:val="left" w:pos="360"/>
        </w:tabs>
        <w:snapToGrid w:val="0"/>
        <w:jc w:val="center"/>
      </w:pPr>
    </w:p>
    <w:p w14:paraId="31EC2E54" w14:textId="55EDA074" w:rsidR="000A66E9" w:rsidRDefault="001E5D2E" w:rsidP="008C5088">
      <w:pPr>
        <w:tabs>
          <w:tab w:val="left" w:pos="360"/>
        </w:tabs>
        <w:snapToGrid w:val="0"/>
      </w:pPr>
      <w:r w:rsidRPr="001E5D2E">
        <w:drawing>
          <wp:inline distT="0" distB="0" distL="0" distR="0" wp14:anchorId="18316D84" wp14:editId="50873FF6">
            <wp:extent cx="3200400" cy="1841500"/>
            <wp:effectExtent l="0" t="0" r="0" b="6350"/>
            <wp:docPr id="134269458" name="Picture 13426945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9458" name="Picture 1" descr="A computer screen shot of a computer&#10;&#10;Description automatically generated with low confidence"/>
                    <pic:cNvPicPr/>
                  </pic:nvPicPr>
                  <pic:blipFill>
                    <a:blip r:embed="rId37"/>
                    <a:stretch>
                      <a:fillRect/>
                    </a:stretch>
                  </pic:blipFill>
                  <pic:spPr>
                    <a:xfrm>
                      <a:off x="0" y="0"/>
                      <a:ext cx="3200400" cy="1841500"/>
                    </a:xfrm>
                    <a:prstGeom prst="rect">
                      <a:avLst/>
                    </a:prstGeom>
                  </pic:spPr>
                </pic:pic>
              </a:graphicData>
            </a:graphic>
          </wp:inline>
        </w:drawing>
      </w:r>
    </w:p>
    <w:p w14:paraId="73B2FAF2" w14:textId="270F9AD1" w:rsidR="001E5D2E" w:rsidRDefault="001E5D2E" w:rsidP="006C03F8">
      <w:pPr>
        <w:tabs>
          <w:tab w:val="left" w:pos="360"/>
        </w:tabs>
        <w:snapToGrid w:val="0"/>
        <w:jc w:val="center"/>
      </w:pPr>
      <w:r>
        <w:t>Figure 10: LabVIEW Block diagram part 2</w:t>
      </w:r>
    </w:p>
    <w:p w14:paraId="5C5A850D" w14:textId="77777777" w:rsidR="006C03F8" w:rsidRDefault="006C03F8" w:rsidP="006C03F8">
      <w:pPr>
        <w:tabs>
          <w:tab w:val="left" w:pos="360"/>
        </w:tabs>
        <w:snapToGrid w:val="0"/>
        <w:jc w:val="center"/>
      </w:pPr>
    </w:p>
    <w:p w14:paraId="4071EF24" w14:textId="6BA1400E" w:rsidR="006C03F8" w:rsidRDefault="006C03F8" w:rsidP="006C03F8">
      <w:pPr>
        <w:tabs>
          <w:tab w:val="left" w:pos="360"/>
        </w:tabs>
        <w:snapToGrid w:val="0"/>
        <w:jc w:val="center"/>
      </w:pPr>
      <w:r w:rsidRPr="006C03F8">
        <w:drawing>
          <wp:inline distT="0" distB="0" distL="0" distR="0" wp14:anchorId="24234369" wp14:editId="15025247">
            <wp:extent cx="3200400" cy="3128010"/>
            <wp:effectExtent l="0" t="0" r="0" b="0"/>
            <wp:docPr id="5" name="Picture 5" descr="A screenshot of a computer program&#10;&#10;Description automatically generated with low confidence">
              <a:extLst xmlns:a="http://schemas.openxmlformats.org/drawingml/2006/main">
                <a:ext uri="{FF2B5EF4-FFF2-40B4-BE49-F238E27FC236}">
                  <a16:creationId xmlns:a16="http://schemas.microsoft.com/office/drawing/2014/main" id="{5EEECC42-4E89-A79D-DA9E-EEA7C3E50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10;&#10;Description automatically generated with low confidence">
                      <a:extLst>
                        <a:ext uri="{FF2B5EF4-FFF2-40B4-BE49-F238E27FC236}">
                          <a16:creationId xmlns:a16="http://schemas.microsoft.com/office/drawing/2014/main" id="{5EEECC42-4E89-A79D-DA9E-EEA7C3E50FA3}"/>
                        </a:ext>
                      </a:extLst>
                    </pic:cNvPr>
                    <pic:cNvPicPr>
                      <a:picLocks noChangeAspect="1"/>
                    </pic:cNvPicPr>
                  </pic:nvPicPr>
                  <pic:blipFill>
                    <a:blip r:embed="rId38"/>
                    <a:stretch>
                      <a:fillRect/>
                    </a:stretch>
                  </pic:blipFill>
                  <pic:spPr>
                    <a:xfrm>
                      <a:off x="0" y="0"/>
                      <a:ext cx="3200400" cy="3128010"/>
                    </a:xfrm>
                    <a:prstGeom prst="rect">
                      <a:avLst/>
                    </a:prstGeom>
                  </pic:spPr>
                </pic:pic>
              </a:graphicData>
            </a:graphic>
          </wp:inline>
        </w:drawing>
      </w:r>
    </w:p>
    <w:p w14:paraId="56DCCB6C" w14:textId="15BDB632" w:rsidR="006C03F8" w:rsidRDefault="006C03F8" w:rsidP="006C03F8">
      <w:pPr>
        <w:tabs>
          <w:tab w:val="left" w:pos="360"/>
        </w:tabs>
        <w:snapToGrid w:val="0"/>
        <w:jc w:val="center"/>
      </w:pPr>
      <w:r>
        <w:t>Figure 11: LabVIEW Block diagram part 3</w:t>
      </w:r>
    </w:p>
    <w:p w14:paraId="4114D283" w14:textId="77777777" w:rsidR="006C03F8" w:rsidRDefault="006C03F8" w:rsidP="006C03F8">
      <w:pPr>
        <w:tabs>
          <w:tab w:val="left" w:pos="360"/>
        </w:tabs>
        <w:snapToGrid w:val="0"/>
        <w:jc w:val="center"/>
      </w:pPr>
    </w:p>
    <w:p w14:paraId="190EAF88" w14:textId="77777777" w:rsidR="005E161D" w:rsidRDefault="005E161D" w:rsidP="005E161D">
      <w:pPr>
        <w:tabs>
          <w:tab w:val="left" w:pos="360"/>
        </w:tabs>
        <w:snapToGrid w:val="0"/>
        <w:jc w:val="center"/>
        <w:rPr>
          <w:rFonts w:ascii="Times New Roman" w:hAnsi="Times New Roman" w:cs="Times New Roman"/>
          <w:i/>
          <w:iCs/>
          <w:lang w:val="en-US"/>
        </w:rPr>
      </w:pPr>
    </w:p>
    <w:p w14:paraId="4B8BE5AF" w14:textId="40293B76" w:rsidR="00904511" w:rsidRDefault="00904511" w:rsidP="00912FB0">
      <w:pPr>
        <w:tabs>
          <w:tab w:val="left" w:pos="360"/>
        </w:tabs>
        <w:snapToGrid w:val="0"/>
        <w:jc w:val="both"/>
        <w:rPr>
          <w:rFonts w:ascii="Times New Roman" w:hAnsi="Times New Roman" w:cs="Times New Roman"/>
          <w:i/>
          <w:iCs/>
          <w:lang w:val="en-US"/>
        </w:rPr>
      </w:pPr>
      <w:r>
        <w:rPr>
          <w:rFonts w:ascii="Times New Roman" w:hAnsi="Times New Roman" w:cs="Times New Roman"/>
          <w:i/>
          <w:iCs/>
          <w:lang w:val="en-US"/>
        </w:rPr>
        <w:t>4.2 Kinematic Equation Analysis</w:t>
      </w:r>
    </w:p>
    <w:p w14:paraId="4B25ACCC" w14:textId="77777777" w:rsidR="00904511" w:rsidRDefault="00904511" w:rsidP="00912FB0">
      <w:pPr>
        <w:tabs>
          <w:tab w:val="left" w:pos="360"/>
        </w:tabs>
        <w:snapToGrid w:val="0"/>
        <w:jc w:val="both"/>
        <w:rPr>
          <w:rFonts w:ascii="Times New Roman" w:hAnsi="Times New Roman" w:cs="Times New Roman"/>
          <w:i/>
          <w:iCs/>
          <w:lang w:val="en-US"/>
        </w:rPr>
      </w:pPr>
    </w:p>
    <w:p w14:paraId="23014E3F" w14:textId="58D001B7" w:rsidR="00912FB0" w:rsidRDefault="00904511" w:rsidP="00360890">
      <w:pPr>
        <w:tabs>
          <w:tab w:val="left" w:pos="360"/>
        </w:tabs>
        <w:snapToGrid w:val="0"/>
        <w:jc w:val="both"/>
        <w:rPr>
          <w:rFonts w:ascii="Times New Roman" w:hAnsi="Times New Roman" w:cs="Times New Roman"/>
          <w:lang w:val="en-US"/>
        </w:rPr>
      </w:pPr>
      <w:r>
        <w:rPr>
          <w:rFonts w:ascii="Times New Roman" w:hAnsi="Times New Roman" w:cs="Times New Roman"/>
          <w:i/>
          <w:iCs/>
          <w:lang w:val="en-US"/>
        </w:rPr>
        <w:lastRenderedPageBreak/>
        <w:t>4.2.1 Forward Kinematic Equation</w:t>
      </w:r>
      <w:r w:rsidR="00740650" w:rsidRPr="00A66CC8">
        <w:rPr>
          <w:rFonts w:ascii="Times New Roman" w:hAnsi="Times New Roman" w:cs="Times New Roman"/>
          <w:lang w:val="en-US"/>
        </w:rPr>
        <w:tab/>
      </w:r>
    </w:p>
    <w:p w14:paraId="4E8CAC3A" w14:textId="7941198D" w:rsidR="00CC3970" w:rsidRDefault="00003FED" w:rsidP="00F62E6B">
      <w:pPr>
        <w:tabs>
          <w:tab w:val="left" w:pos="360"/>
        </w:tabs>
        <w:snapToGrid w:val="0"/>
        <w:jc w:val="center"/>
        <w:rPr>
          <w:rFonts w:ascii="Times New Roman" w:hAnsi="Times New Roman" w:cs="Times New Roman"/>
          <w:lang w:val="en-US"/>
        </w:rPr>
      </w:pPr>
      <w:r>
        <w:rPr>
          <w:noProof/>
        </w:rPr>
        <w:drawing>
          <wp:inline distT="0" distB="0" distL="0" distR="0" wp14:anchorId="1B7A950B" wp14:editId="5960D4E6">
            <wp:extent cx="1117600" cy="2556287"/>
            <wp:effectExtent l="0" t="0" r="6350" b="0"/>
            <wp:docPr id="1757506907" name="Picture 1757506907" descr="A picture containing drawing, sketch, whiteboard,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6907" name="Picture 2" descr="A picture containing drawing, sketch, whiteboard, handwrit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26422" cy="2576466"/>
                    </a:xfrm>
                    <a:prstGeom prst="rect">
                      <a:avLst/>
                    </a:prstGeom>
                    <a:noFill/>
                    <a:ln>
                      <a:noFill/>
                    </a:ln>
                  </pic:spPr>
                </pic:pic>
              </a:graphicData>
            </a:graphic>
          </wp:inline>
        </w:drawing>
      </w:r>
    </w:p>
    <w:p w14:paraId="00892356" w14:textId="1718744E" w:rsidR="00CC3970" w:rsidRDefault="00CC3970" w:rsidP="00CC3970">
      <w:pPr>
        <w:tabs>
          <w:tab w:val="left" w:pos="360"/>
        </w:tabs>
        <w:snapToGrid w:val="0"/>
        <w:jc w:val="center"/>
        <w:rPr>
          <w:rFonts w:ascii="Times New Roman" w:hAnsi="Times New Roman" w:cs="Times New Roman"/>
          <w:lang w:val="en-US"/>
        </w:rPr>
      </w:pPr>
      <w:r w:rsidRPr="00CC3970">
        <w:rPr>
          <w:rFonts w:ascii="Times New Roman" w:hAnsi="Times New Roman" w:cs="Times New Roman"/>
        </w:rPr>
        <w:t>Figure</w:t>
      </w:r>
      <w:r w:rsidR="00F62E6B">
        <w:rPr>
          <w:rFonts w:ascii="Times New Roman" w:hAnsi="Times New Roman" w:cs="Times New Roman"/>
        </w:rPr>
        <w:t xml:space="preserve"> </w:t>
      </w:r>
      <w:r w:rsidR="00B2458F">
        <w:rPr>
          <w:rFonts w:ascii="Times New Roman" w:hAnsi="Times New Roman" w:cs="Times New Roman"/>
        </w:rPr>
        <w:t>12</w:t>
      </w:r>
      <w:r w:rsidRPr="00CC3970">
        <w:rPr>
          <w:rFonts w:ascii="Times New Roman" w:hAnsi="Times New Roman" w:cs="Times New Roman"/>
        </w:rPr>
        <w:t>: Skeleton diagram of robotic arm</w:t>
      </w:r>
    </w:p>
    <w:p w14:paraId="7526D347" w14:textId="77777777" w:rsidR="001E5D2E" w:rsidRDefault="001E5D2E" w:rsidP="00C76A2D">
      <w:pPr>
        <w:tabs>
          <w:tab w:val="left" w:pos="360"/>
        </w:tabs>
        <w:snapToGrid w:val="0"/>
        <w:jc w:val="center"/>
        <w:rPr>
          <w:rFonts w:ascii="Times New Roman" w:hAnsi="Times New Roman" w:cs="Times New Roman"/>
        </w:rPr>
      </w:pPr>
    </w:p>
    <w:p w14:paraId="04D9A602" w14:textId="77777777" w:rsidR="001E5D2E" w:rsidRDefault="001E5D2E" w:rsidP="00C76A2D">
      <w:pPr>
        <w:tabs>
          <w:tab w:val="left" w:pos="360"/>
        </w:tabs>
        <w:snapToGrid w:val="0"/>
        <w:jc w:val="center"/>
        <w:rPr>
          <w:rFonts w:ascii="Times New Roman" w:hAnsi="Times New Roman" w:cs="Times New Roman"/>
        </w:rPr>
      </w:pPr>
    </w:p>
    <w:p w14:paraId="3697E30B" w14:textId="77777777" w:rsidR="001E5D2E" w:rsidRDefault="001E5D2E" w:rsidP="00C76A2D">
      <w:pPr>
        <w:tabs>
          <w:tab w:val="left" w:pos="360"/>
        </w:tabs>
        <w:snapToGrid w:val="0"/>
        <w:jc w:val="center"/>
        <w:rPr>
          <w:rFonts w:ascii="Times New Roman" w:hAnsi="Times New Roman" w:cs="Times New Roman"/>
        </w:rPr>
      </w:pPr>
    </w:p>
    <w:p w14:paraId="70D26A71" w14:textId="58F74FD1" w:rsidR="00912FB0" w:rsidRPr="00912FB0" w:rsidRDefault="00C76A2D" w:rsidP="00C76A2D">
      <w:pPr>
        <w:tabs>
          <w:tab w:val="left" w:pos="360"/>
        </w:tabs>
        <w:snapToGrid w:val="0"/>
        <w:jc w:val="center"/>
        <w:rPr>
          <w:rFonts w:ascii="Times New Roman" w:hAnsi="Times New Roman" w:cs="Times New Roman"/>
          <w:lang w:val="en-US"/>
        </w:rPr>
      </w:pPr>
      <w:r w:rsidRPr="00C76A2D">
        <w:rPr>
          <w:rFonts w:ascii="Times New Roman" w:hAnsi="Times New Roman" w:cs="Times New Roman"/>
        </w:rPr>
        <w:t xml:space="preserve">Table </w:t>
      </w:r>
      <w:r>
        <w:rPr>
          <w:rFonts w:ascii="Times New Roman" w:hAnsi="Times New Roman" w:cs="Times New Roman"/>
        </w:rPr>
        <w:t>1</w:t>
      </w:r>
      <w:r w:rsidRPr="00C76A2D">
        <w:rPr>
          <w:rFonts w:ascii="Times New Roman" w:hAnsi="Times New Roman" w:cs="Times New Roman"/>
        </w:rPr>
        <w:t>: DH table of robotic arm</w:t>
      </w:r>
    </w:p>
    <w:p w14:paraId="534A650A" w14:textId="77777777" w:rsidR="00912FB0" w:rsidRDefault="00912FB0" w:rsidP="00912FB0">
      <w:pPr>
        <w:tabs>
          <w:tab w:val="left" w:pos="360"/>
        </w:tabs>
        <w:snapToGrid w:val="0"/>
        <w:jc w:val="both"/>
        <w:rPr>
          <w:rFonts w:ascii="Times New Roman" w:hAnsi="Times New Roman" w:cs="Times New Roman"/>
          <w:lang w:val="en-US"/>
        </w:rPr>
      </w:pPr>
    </w:p>
    <w:tbl>
      <w:tblPr>
        <w:tblpPr w:leftFromText="180" w:rightFromText="180" w:vertAnchor="text" w:horzAnchor="page" w:tblpX="1390" w:tblpY="10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801"/>
        <w:gridCol w:w="693"/>
        <w:gridCol w:w="659"/>
        <w:gridCol w:w="626"/>
      </w:tblGrid>
      <w:tr w:rsidR="009D0E73" w:rsidRPr="0008242B" w14:paraId="47806198" w14:textId="77777777" w:rsidTr="009D0E73">
        <w:trPr>
          <w:trHeight w:val="409"/>
        </w:trPr>
        <w:tc>
          <w:tcPr>
            <w:tcW w:w="1097" w:type="dxa"/>
            <w:shd w:val="clear" w:color="auto" w:fill="auto"/>
          </w:tcPr>
          <w:p w14:paraId="20299F8E"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hint="eastAsia"/>
                <w:lang w:val="en-US"/>
              </w:rPr>
              <w:t>Lin</w:t>
            </w:r>
            <w:r w:rsidRPr="0008242B">
              <w:rPr>
                <w:rFonts w:ascii="Times New Roman" w:hAnsi="Times New Roman" w:cs="Times New Roman"/>
                <w:lang w:val="en-US"/>
              </w:rPr>
              <w:t>ks</w:t>
            </w:r>
          </w:p>
        </w:tc>
        <w:tc>
          <w:tcPr>
            <w:tcW w:w="801" w:type="dxa"/>
            <w:shd w:val="clear" w:color="auto" w:fill="auto"/>
          </w:tcPr>
          <w:p w14:paraId="77DADF8D" w14:textId="77777777" w:rsidR="009D0E73" w:rsidRPr="0008242B" w:rsidRDefault="009D0E73" w:rsidP="009D0E73">
            <w:pPr>
              <w:tabs>
                <w:tab w:val="left" w:pos="360"/>
              </w:tabs>
              <w:snapToGrid w:val="0"/>
              <w:jc w:val="center"/>
              <w:rPr>
                <w:rFonts w:ascii="Times New Roman" w:hAnsi="Times New Roman" w:cs="Times New Roman"/>
                <w:lang w:val="en-US"/>
              </w:rPr>
            </w:pPr>
            <w:r>
              <w:t>α</w:t>
            </w:r>
            <w:r w:rsidRPr="00DA5B16">
              <w:rPr>
                <w:vertAlign w:val="subscript"/>
              </w:rPr>
              <w:t>i</w:t>
            </w:r>
          </w:p>
        </w:tc>
        <w:tc>
          <w:tcPr>
            <w:tcW w:w="693" w:type="dxa"/>
            <w:shd w:val="clear" w:color="auto" w:fill="auto"/>
          </w:tcPr>
          <w:p w14:paraId="22BF23AE" w14:textId="77777777" w:rsidR="009D0E73" w:rsidRPr="0008242B" w:rsidRDefault="009D0E73" w:rsidP="009D0E73">
            <w:pPr>
              <w:tabs>
                <w:tab w:val="left" w:pos="360"/>
              </w:tabs>
              <w:snapToGrid w:val="0"/>
              <w:jc w:val="center"/>
              <w:rPr>
                <w:rFonts w:ascii="Times New Roman" w:hAnsi="Times New Roman" w:cs="Times New Roman"/>
                <w:lang w:val="en-US"/>
              </w:rPr>
            </w:pPr>
            <w:r>
              <w:t>a</w:t>
            </w:r>
            <w:r w:rsidRPr="00DA5B16">
              <w:rPr>
                <w:vertAlign w:val="subscript"/>
              </w:rPr>
              <w:t>i</w:t>
            </w:r>
          </w:p>
        </w:tc>
        <w:tc>
          <w:tcPr>
            <w:tcW w:w="659" w:type="dxa"/>
            <w:shd w:val="clear" w:color="auto" w:fill="auto"/>
          </w:tcPr>
          <w:p w14:paraId="19C87CA4" w14:textId="77777777" w:rsidR="009D0E73" w:rsidRPr="0008242B" w:rsidRDefault="009D0E73" w:rsidP="009D0E73">
            <w:pPr>
              <w:tabs>
                <w:tab w:val="left" w:pos="360"/>
              </w:tabs>
              <w:snapToGrid w:val="0"/>
              <w:jc w:val="center"/>
              <w:rPr>
                <w:rFonts w:ascii="Times New Roman" w:hAnsi="Times New Roman" w:cs="Times New Roman"/>
                <w:lang w:val="en-US"/>
              </w:rPr>
            </w:pPr>
            <w:r>
              <w:t>d</w:t>
            </w:r>
            <w:r w:rsidRPr="00DA5B16">
              <w:rPr>
                <w:vertAlign w:val="subscript"/>
              </w:rPr>
              <w:t>i</w:t>
            </w:r>
          </w:p>
        </w:tc>
        <w:tc>
          <w:tcPr>
            <w:tcW w:w="626" w:type="dxa"/>
            <w:shd w:val="clear" w:color="auto" w:fill="auto"/>
          </w:tcPr>
          <w:p w14:paraId="3B625C6C" w14:textId="77777777" w:rsidR="009D0E73" w:rsidRPr="0008242B" w:rsidRDefault="009D0E73" w:rsidP="009D0E73">
            <w:pPr>
              <w:tabs>
                <w:tab w:val="left" w:pos="360"/>
              </w:tabs>
              <w:snapToGrid w:val="0"/>
              <w:jc w:val="center"/>
              <w:rPr>
                <w:rFonts w:ascii="Times New Roman" w:hAnsi="Times New Roman" w:cs="Times New Roman"/>
                <w:lang w:val="en-US"/>
              </w:rPr>
            </w:pPr>
            <w:r>
              <w:t>θ</w:t>
            </w:r>
            <w:r w:rsidRPr="00DA5B16">
              <w:rPr>
                <w:vertAlign w:val="subscript"/>
              </w:rPr>
              <w:t>i</w:t>
            </w:r>
          </w:p>
        </w:tc>
      </w:tr>
      <w:tr w:rsidR="009D0E73" w:rsidRPr="0008242B" w14:paraId="7C49BEF0" w14:textId="77777777" w:rsidTr="009D0E73">
        <w:trPr>
          <w:trHeight w:val="409"/>
        </w:trPr>
        <w:tc>
          <w:tcPr>
            <w:tcW w:w="1097" w:type="dxa"/>
            <w:shd w:val="clear" w:color="auto" w:fill="auto"/>
          </w:tcPr>
          <w:p w14:paraId="232CCD33"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0 – 1</w:t>
            </w:r>
          </w:p>
        </w:tc>
        <w:tc>
          <w:tcPr>
            <w:tcW w:w="801" w:type="dxa"/>
            <w:shd w:val="clear" w:color="auto" w:fill="auto"/>
          </w:tcPr>
          <w:p w14:paraId="08C8F439" w14:textId="77777777" w:rsidR="009D0E73" w:rsidRPr="00D25255" w:rsidRDefault="009D0E73" w:rsidP="009D0E73">
            <w:pPr>
              <w:tabs>
                <w:tab w:val="left" w:pos="360"/>
              </w:tabs>
              <w:snapToGrid w:val="0"/>
              <w:jc w:val="center"/>
              <w:rPr>
                <w:rFonts w:ascii="Times New Roman" w:eastAsiaTheme="minorEastAsia" w:hAnsi="Times New Roman" w:cs="Times New Roman"/>
                <w:lang w:val="en-US" w:eastAsia="zh-CN"/>
              </w:rPr>
            </w:pPr>
            <w:r>
              <w:t>0</w:t>
            </w:r>
          </w:p>
        </w:tc>
        <w:tc>
          <w:tcPr>
            <w:tcW w:w="693" w:type="dxa"/>
            <w:shd w:val="clear" w:color="auto" w:fill="auto"/>
          </w:tcPr>
          <w:p w14:paraId="204DE841"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59" w:type="dxa"/>
            <w:shd w:val="clear" w:color="auto" w:fill="auto"/>
          </w:tcPr>
          <w:p w14:paraId="67D3CC45" w14:textId="77777777" w:rsidR="009D0E73" w:rsidRPr="0008242B" w:rsidRDefault="009D0E73" w:rsidP="009D0E73">
            <w:pPr>
              <w:tabs>
                <w:tab w:val="left" w:pos="360"/>
              </w:tabs>
              <w:snapToGrid w:val="0"/>
              <w:jc w:val="center"/>
              <w:rPr>
                <w:rFonts w:ascii="Times New Roman" w:hAnsi="Times New Roman" w:cs="Times New Roman"/>
                <w:lang w:val="en-US"/>
              </w:rPr>
            </w:pPr>
            <w:r>
              <w:t>L</w:t>
            </w:r>
            <w:r>
              <w:rPr>
                <w:vertAlign w:val="subscript"/>
              </w:rPr>
              <w:t>1</w:t>
            </w:r>
          </w:p>
        </w:tc>
        <w:tc>
          <w:tcPr>
            <w:tcW w:w="626" w:type="dxa"/>
            <w:shd w:val="clear" w:color="auto" w:fill="auto"/>
          </w:tcPr>
          <w:p w14:paraId="435057EC"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r>
      <w:tr w:rsidR="009D0E73" w:rsidRPr="0008242B" w14:paraId="5D427723" w14:textId="77777777" w:rsidTr="009D0E73">
        <w:trPr>
          <w:trHeight w:val="409"/>
        </w:trPr>
        <w:tc>
          <w:tcPr>
            <w:tcW w:w="1097" w:type="dxa"/>
            <w:shd w:val="clear" w:color="auto" w:fill="auto"/>
          </w:tcPr>
          <w:p w14:paraId="342F04F5"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1 – 2</w:t>
            </w:r>
          </w:p>
        </w:tc>
        <w:tc>
          <w:tcPr>
            <w:tcW w:w="801" w:type="dxa"/>
            <w:shd w:val="clear" w:color="auto" w:fill="auto"/>
          </w:tcPr>
          <w:p w14:paraId="0ADE09F1" w14:textId="77777777" w:rsidR="009D0E73" w:rsidRPr="0008242B" w:rsidRDefault="009D0E73" w:rsidP="009D0E73">
            <w:pPr>
              <w:tabs>
                <w:tab w:val="left" w:pos="360"/>
              </w:tabs>
              <w:snapToGrid w:val="0"/>
              <w:jc w:val="center"/>
              <w:rPr>
                <w:rFonts w:ascii="Times New Roman" w:hAnsi="Times New Roman" w:cs="Times New Roman"/>
                <w:lang w:val="en-US"/>
              </w:rPr>
            </w:pPr>
            <w:r>
              <w:t>-90</w:t>
            </w:r>
          </w:p>
        </w:tc>
        <w:tc>
          <w:tcPr>
            <w:tcW w:w="693" w:type="dxa"/>
            <w:shd w:val="clear" w:color="auto" w:fill="auto"/>
          </w:tcPr>
          <w:p w14:paraId="03301B5A"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59" w:type="dxa"/>
            <w:shd w:val="clear" w:color="auto" w:fill="auto"/>
          </w:tcPr>
          <w:p w14:paraId="6795F308" w14:textId="77777777" w:rsidR="009D0E73" w:rsidRPr="0008242B" w:rsidRDefault="009D0E73" w:rsidP="009D0E73">
            <w:pPr>
              <w:tabs>
                <w:tab w:val="left" w:pos="360"/>
              </w:tabs>
              <w:snapToGrid w:val="0"/>
              <w:jc w:val="center"/>
              <w:rPr>
                <w:rFonts w:ascii="Times New Roman" w:hAnsi="Times New Roman" w:cs="Times New Roman"/>
                <w:lang w:val="en-US"/>
              </w:rPr>
            </w:pPr>
            <w:r>
              <w:t>L</w:t>
            </w:r>
            <w:r>
              <w:rPr>
                <w:vertAlign w:val="subscript"/>
              </w:rPr>
              <w:t>2</w:t>
            </w:r>
          </w:p>
        </w:tc>
        <w:tc>
          <w:tcPr>
            <w:tcW w:w="626" w:type="dxa"/>
            <w:shd w:val="clear" w:color="auto" w:fill="auto"/>
          </w:tcPr>
          <w:p w14:paraId="7E99619B" w14:textId="77777777" w:rsidR="009D0E73" w:rsidRPr="0008242B" w:rsidRDefault="009D0E73" w:rsidP="009D0E73">
            <w:pPr>
              <w:tabs>
                <w:tab w:val="left" w:pos="360"/>
              </w:tabs>
              <w:snapToGrid w:val="0"/>
              <w:jc w:val="center"/>
              <w:rPr>
                <w:rFonts w:ascii="Times New Roman" w:hAnsi="Times New Roman" w:cs="Times New Roman"/>
                <w:lang w:val="en-US"/>
              </w:rPr>
            </w:pPr>
            <w:r>
              <w:t>θ</w:t>
            </w:r>
            <w:r w:rsidRPr="000A7236">
              <w:rPr>
                <w:vertAlign w:val="subscript"/>
              </w:rPr>
              <w:t>1</w:t>
            </w:r>
          </w:p>
        </w:tc>
      </w:tr>
      <w:tr w:rsidR="009D0E73" w:rsidRPr="0008242B" w14:paraId="6CDEE914" w14:textId="77777777" w:rsidTr="009D0E73">
        <w:trPr>
          <w:trHeight w:val="409"/>
        </w:trPr>
        <w:tc>
          <w:tcPr>
            <w:tcW w:w="1097" w:type="dxa"/>
            <w:shd w:val="clear" w:color="auto" w:fill="auto"/>
          </w:tcPr>
          <w:p w14:paraId="59E14F0F"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2 – 3</w:t>
            </w:r>
          </w:p>
        </w:tc>
        <w:tc>
          <w:tcPr>
            <w:tcW w:w="801" w:type="dxa"/>
            <w:shd w:val="clear" w:color="auto" w:fill="auto"/>
          </w:tcPr>
          <w:p w14:paraId="33A2C805"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93" w:type="dxa"/>
            <w:shd w:val="clear" w:color="auto" w:fill="auto"/>
          </w:tcPr>
          <w:p w14:paraId="06E02BEE" w14:textId="77777777" w:rsidR="009D0E73" w:rsidRPr="0008242B" w:rsidRDefault="009D0E73" w:rsidP="009D0E73">
            <w:pPr>
              <w:tabs>
                <w:tab w:val="left" w:pos="360"/>
              </w:tabs>
              <w:snapToGrid w:val="0"/>
              <w:jc w:val="center"/>
              <w:rPr>
                <w:rFonts w:ascii="Times New Roman" w:hAnsi="Times New Roman" w:cs="Times New Roman"/>
                <w:lang w:val="en-US"/>
              </w:rPr>
            </w:pPr>
            <w:r w:rsidRPr="00960FCE">
              <w:t>L</w:t>
            </w:r>
            <w:r w:rsidRPr="00960FCE">
              <w:rPr>
                <w:vertAlign w:val="subscript"/>
              </w:rPr>
              <w:t>3</w:t>
            </w:r>
          </w:p>
        </w:tc>
        <w:tc>
          <w:tcPr>
            <w:tcW w:w="659" w:type="dxa"/>
            <w:shd w:val="clear" w:color="auto" w:fill="auto"/>
          </w:tcPr>
          <w:p w14:paraId="61020135"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26" w:type="dxa"/>
            <w:shd w:val="clear" w:color="auto" w:fill="auto"/>
          </w:tcPr>
          <w:p w14:paraId="24F52D7D" w14:textId="77777777" w:rsidR="009D0E73" w:rsidRPr="0008242B" w:rsidRDefault="009D0E73" w:rsidP="009D0E73">
            <w:pPr>
              <w:tabs>
                <w:tab w:val="left" w:pos="360"/>
              </w:tabs>
              <w:snapToGrid w:val="0"/>
              <w:jc w:val="center"/>
              <w:rPr>
                <w:rFonts w:ascii="Times New Roman" w:hAnsi="Times New Roman" w:cs="Times New Roman"/>
                <w:lang w:val="en-US"/>
              </w:rPr>
            </w:pPr>
            <w:r>
              <w:t>θ</w:t>
            </w:r>
            <w:r w:rsidRPr="000A7236">
              <w:rPr>
                <w:vertAlign w:val="subscript"/>
              </w:rPr>
              <w:t>2</w:t>
            </w:r>
          </w:p>
        </w:tc>
      </w:tr>
      <w:tr w:rsidR="009D0E73" w:rsidRPr="0008242B" w14:paraId="10755936" w14:textId="77777777" w:rsidTr="009D0E73">
        <w:trPr>
          <w:trHeight w:val="409"/>
        </w:trPr>
        <w:tc>
          <w:tcPr>
            <w:tcW w:w="1097" w:type="dxa"/>
            <w:shd w:val="clear" w:color="auto" w:fill="auto"/>
          </w:tcPr>
          <w:p w14:paraId="3EA087D9"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3 – 4</w:t>
            </w:r>
          </w:p>
        </w:tc>
        <w:tc>
          <w:tcPr>
            <w:tcW w:w="801" w:type="dxa"/>
            <w:shd w:val="clear" w:color="auto" w:fill="auto"/>
          </w:tcPr>
          <w:p w14:paraId="2F8852BF"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93" w:type="dxa"/>
            <w:shd w:val="clear" w:color="auto" w:fill="auto"/>
          </w:tcPr>
          <w:p w14:paraId="1BDB24BC" w14:textId="77777777" w:rsidR="009D0E73" w:rsidRPr="0008242B" w:rsidRDefault="009D0E73" w:rsidP="009D0E73">
            <w:pPr>
              <w:tabs>
                <w:tab w:val="left" w:pos="360"/>
              </w:tabs>
              <w:snapToGrid w:val="0"/>
              <w:jc w:val="center"/>
              <w:rPr>
                <w:rFonts w:ascii="Times New Roman" w:hAnsi="Times New Roman" w:cs="Times New Roman"/>
                <w:lang w:val="en-US"/>
              </w:rPr>
            </w:pPr>
            <w:r w:rsidRPr="001B1D86">
              <w:t>L</w:t>
            </w:r>
            <w:r w:rsidRPr="001B1D86">
              <w:rPr>
                <w:vertAlign w:val="subscript"/>
              </w:rPr>
              <w:t>4</w:t>
            </w:r>
          </w:p>
        </w:tc>
        <w:tc>
          <w:tcPr>
            <w:tcW w:w="659" w:type="dxa"/>
            <w:shd w:val="clear" w:color="auto" w:fill="auto"/>
          </w:tcPr>
          <w:p w14:paraId="411CEE61"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26" w:type="dxa"/>
            <w:shd w:val="clear" w:color="auto" w:fill="auto"/>
          </w:tcPr>
          <w:p w14:paraId="0DF1CDEB" w14:textId="77777777" w:rsidR="009D0E73" w:rsidRPr="0008242B" w:rsidRDefault="009D0E73" w:rsidP="009D0E73">
            <w:pPr>
              <w:tabs>
                <w:tab w:val="left" w:pos="360"/>
              </w:tabs>
              <w:snapToGrid w:val="0"/>
              <w:jc w:val="center"/>
              <w:rPr>
                <w:rFonts w:ascii="Times New Roman" w:hAnsi="Times New Roman" w:cs="Times New Roman"/>
                <w:lang w:val="en-US"/>
              </w:rPr>
            </w:pPr>
            <w:r>
              <w:t>θ</w:t>
            </w:r>
            <w:r w:rsidRPr="000A7236">
              <w:rPr>
                <w:vertAlign w:val="subscript"/>
              </w:rPr>
              <w:t>3</w:t>
            </w:r>
          </w:p>
        </w:tc>
      </w:tr>
      <w:tr w:rsidR="009D0E73" w:rsidRPr="0008242B" w14:paraId="05004CAC" w14:textId="77777777" w:rsidTr="009D0E73">
        <w:trPr>
          <w:trHeight w:val="409"/>
        </w:trPr>
        <w:tc>
          <w:tcPr>
            <w:tcW w:w="1097" w:type="dxa"/>
            <w:shd w:val="clear" w:color="auto" w:fill="auto"/>
          </w:tcPr>
          <w:p w14:paraId="00EC1FDF"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4 - 5</w:t>
            </w:r>
          </w:p>
        </w:tc>
        <w:tc>
          <w:tcPr>
            <w:tcW w:w="801" w:type="dxa"/>
            <w:shd w:val="clear" w:color="auto" w:fill="auto"/>
          </w:tcPr>
          <w:p w14:paraId="7D8F6AC6" w14:textId="77777777" w:rsidR="009D0E73" w:rsidRPr="0008242B" w:rsidRDefault="009D0E73" w:rsidP="009D0E73">
            <w:pPr>
              <w:tabs>
                <w:tab w:val="left" w:pos="360"/>
              </w:tabs>
              <w:snapToGrid w:val="0"/>
              <w:jc w:val="center"/>
              <w:rPr>
                <w:rFonts w:ascii="Times New Roman" w:hAnsi="Times New Roman" w:cs="Times New Roman"/>
                <w:lang w:val="en-US"/>
              </w:rPr>
            </w:pPr>
            <w:r>
              <w:t>-90</w:t>
            </w:r>
          </w:p>
        </w:tc>
        <w:tc>
          <w:tcPr>
            <w:tcW w:w="693" w:type="dxa"/>
            <w:shd w:val="clear" w:color="auto" w:fill="auto"/>
          </w:tcPr>
          <w:p w14:paraId="02003A0D" w14:textId="77777777" w:rsidR="009D0E73" w:rsidRPr="0008242B" w:rsidRDefault="009D0E73" w:rsidP="009D0E73">
            <w:pPr>
              <w:tabs>
                <w:tab w:val="left" w:pos="360"/>
              </w:tabs>
              <w:snapToGrid w:val="0"/>
              <w:jc w:val="center"/>
              <w:rPr>
                <w:rFonts w:ascii="Times New Roman" w:hAnsi="Times New Roman" w:cs="Times New Roman"/>
                <w:lang w:val="en-US"/>
              </w:rPr>
            </w:pPr>
            <w:r w:rsidRPr="00E94349">
              <w:t>L</w:t>
            </w:r>
            <w:r w:rsidRPr="00E94349">
              <w:rPr>
                <w:vertAlign w:val="subscript"/>
              </w:rPr>
              <w:t>5</w:t>
            </w:r>
          </w:p>
        </w:tc>
        <w:tc>
          <w:tcPr>
            <w:tcW w:w="659" w:type="dxa"/>
            <w:shd w:val="clear" w:color="auto" w:fill="auto"/>
          </w:tcPr>
          <w:p w14:paraId="5DBFB700"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26" w:type="dxa"/>
            <w:shd w:val="clear" w:color="auto" w:fill="auto"/>
          </w:tcPr>
          <w:p w14:paraId="1EDC5046" w14:textId="77777777" w:rsidR="009D0E73" w:rsidRPr="0008242B" w:rsidRDefault="009D0E73" w:rsidP="009D0E73">
            <w:pPr>
              <w:tabs>
                <w:tab w:val="left" w:pos="360"/>
              </w:tabs>
              <w:snapToGrid w:val="0"/>
              <w:jc w:val="center"/>
              <w:rPr>
                <w:rFonts w:ascii="Times New Roman" w:hAnsi="Times New Roman" w:cs="Times New Roman"/>
                <w:lang w:val="en-US"/>
              </w:rPr>
            </w:pPr>
            <w:r>
              <w:t>θ</w:t>
            </w:r>
            <w:r w:rsidRPr="000A7236">
              <w:rPr>
                <w:vertAlign w:val="subscript"/>
              </w:rPr>
              <w:t>4</w:t>
            </w:r>
          </w:p>
        </w:tc>
      </w:tr>
      <w:tr w:rsidR="009D0E73" w:rsidRPr="0008242B" w14:paraId="7870578E" w14:textId="77777777" w:rsidTr="009D0E73">
        <w:trPr>
          <w:trHeight w:val="409"/>
        </w:trPr>
        <w:tc>
          <w:tcPr>
            <w:tcW w:w="1097" w:type="dxa"/>
            <w:shd w:val="clear" w:color="auto" w:fill="auto"/>
          </w:tcPr>
          <w:p w14:paraId="778A21A5" w14:textId="77777777" w:rsidR="009D0E73" w:rsidRPr="0008242B" w:rsidRDefault="009D0E73" w:rsidP="009D0E73">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5 - 6</w:t>
            </w:r>
          </w:p>
        </w:tc>
        <w:tc>
          <w:tcPr>
            <w:tcW w:w="801" w:type="dxa"/>
            <w:shd w:val="clear" w:color="auto" w:fill="auto"/>
          </w:tcPr>
          <w:p w14:paraId="0939BBDE"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93" w:type="dxa"/>
            <w:shd w:val="clear" w:color="auto" w:fill="auto"/>
          </w:tcPr>
          <w:p w14:paraId="06E8F01F" w14:textId="77777777" w:rsidR="009D0E73" w:rsidRPr="0008242B" w:rsidRDefault="009D0E73" w:rsidP="009D0E73">
            <w:pPr>
              <w:tabs>
                <w:tab w:val="left" w:pos="360"/>
              </w:tabs>
              <w:snapToGrid w:val="0"/>
              <w:jc w:val="center"/>
              <w:rPr>
                <w:rFonts w:ascii="Times New Roman" w:hAnsi="Times New Roman" w:cs="Times New Roman"/>
                <w:lang w:val="en-US"/>
              </w:rPr>
            </w:pPr>
            <w:r>
              <w:t>0</w:t>
            </w:r>
          </w:p>
        </w:tc>
        <w:tc>
          <w:tcPr>
            <w:tcW w:w="659" w:type="dxa"/>
            <w:shd w:val="clear" w:color="auto" w:fill="auto"/>
          </w:tcPr>
          <w:p w14:paraId="315078C7" w14:textId="77777777" w:rsidR="009D0E73" w:rsidRPr="0008242B" w:rsidRDefault="009D0E73" w:rsidP="009D0E73">
            <w:pPr>
              <w:tabs>
                <w:tab w:val="left" w:pos="360"/>
              </w:tabs>
              <w:snapToGrid w:val="0"/>
              <w:jc w:val="center"/>
              <w:rPr>
                <w:rFonts w:ascii="Times New Roman" w:hAnsi="Times New Roman" w:cs="Times New Roman"/>
                <w:lang w:val="en-US"/>
              </w:rPr>
            </w:pPr>
            <w:r>
              <w:t>L</w:t>
            </w:r>
            <w:r>
              <w:rPr>
                <w:vertAlign w:val="subscript"/>
              </w:rPr>
              <w:t>6</w:t>
            </w:r>
          </w:p>
        </w:tc>
        <w:tc>
          <w:tcPr>
            <w:tcW w:w="626" w:type="dxa"/>
            <w:shd w:val="clear" w:color="auto" w:fill="auto"/>
          </w:tcPr>
          <w:p w14:paraId="773647E0" w14:textId="77777777" w:rsidR="009D0E73" w:rsidRPr="0008242B" w:rsidRDefault="009D0E73" w:rsidP="009D0E73">
            <w:pPr>
              <w:tabs>
                <w:tab w:val="left" w:pos="360"/>
              </w:tabs>
              <w:snapToGrid w:val="0"/>
              <w:jc w:val="center"/>
              <w:rPr>
                <w:rFonts w:ascii="Times New Roman" w:hAnsi="Times New Roman" w:cs="Times New Roman"/>
                <w:lang w:val="en-US"/>
              </w:rPr>
            </w:pPr>
            <w:r w:rsidRPr="005F140D">
              <w:t>θ</w:t>
            </w:r>
            <w:r>
              <w:rPr>
                <w:vertAlign w:val="subscript"/>
              </w:rPr>
              <w:t>5</w:t>
            </w:r>
          </w:p>
        </w:tc>
      </w:tr>
    </w:tbl>
    <w:p w14:paraId="6813115D" w14:textId="77777777" w:rsidR="00912FB0" w:rsidRDefault="00912FB0" w:rsidP="00912FB0">
      <w:pPr>
        <w:tabs>
          <w:tab w:val="left" w:pos="360"/>
        </w:tabs>
        <w:snapToGrid w:val="0"/>
        <w:jc w:val="both"/>
        <w:rPr>
          <w:rFonts w:ascii="Times New Roman" w:hAnsi="Times New Roman" w:cs="Times New Roman"/>
          <w:lang w:val="en-US"/>
        </w:rPr>
      </w:pPr>
    </w:p>
    <w:p w14:paraId="3E8E09BB" w14:textId="77777777" w:rsidR="00912FB0" w:rsidRDefault="00912FB0" w:rsidP="00912FB0">
      <w:pPr>
        <w:tabs>
          <w:tab w:val="left" w:pos="360"/>
        </w:tabs>
        <w:snapToGrid w:val="0"/>
        <w:jc w:val="both"/>
        <w:rPr>
          <w:rFonts w:ascii="Times New Roman" w:hAnsi="Times New Roman" w:cs="Times New Roman"/>
          <w:lang w:val="en-US"/>
        </w:rPr>
      </w:pPr>
    </w:p>
    <w:p w14:paraId="6A1828D1" w14:textId="77777777" w:rsidR="00912FB0" w:rsidRDefault="00912FB0" w:rsidP="00912FB0">
      <w:pPr>
        <w:tabs>
          <w:tab w:val="left" w:pos="360"/>
        </w:tabs>
        <w:snapToGrid w:val="0"/>
        <w:jc w:val="both"/>
        <w:rPr>
          <w:rFonts w:ascii="Times New Roman" w:hAnsi="Times New Roman" w:cs="Times New Roman"/>
          <w:lang w:val="en-US"/>
        </w:rPr>
      </w:pPr>
    </w:p>
    <w:p w14:paraId="3BE2CA9E" w14:textId="77777777" w:rsidR="00912FB0" w:rsidRDefault="00912FB0" w:rsidP="00912FB0">
      <w:pPr>
        <w:tabs>
          <w:tab w:val="left" w:pos="360"/>
        </w:tabs>
        <w:snapToGrid w:val="0"/>
        <w:jc w:val="both"/>
        <w:rPr>
          <w:rFonts w:ascii="Times New Roman" w:hAnsi="Times New Roman" w:cs="Times New Roman"/>
          <w:lang w:val="en-US"/>
        </w:rPr>
      </w:pPr>
    </w:p>
    <w:p w14:paraId="0683F06F" w14:textId="77777777" w:rsidR="00912FB0" w:rsidRDefault="00912FB0" w:rsidP="00912FB0">
      <w:pPr>
        <w:tabs>
          <w:tab w:val="left" w:pos="360"/>
        </w:tabs>
        <w:snapToGrid w:val="0"/>
        <w:jc w:val="both"/>
        <w:rPr>
          <w:rFonts w:ascii="Times New Roman" w:hAnsi="Times New Roman" w:cs="Times New Roman"/>
          <w:lang w:val="en-US"/>
        </w:rPr>
      </w:pPr>
    </w:p>
    <w:p w14:paraId="0EAB8E6C" w14:textId="77777777" w:rsidR="00912FB0" w:rsidRDefault="00912FB0" w:rsidP="00912FB0">
      <w:pPr>
        <w:tabs>
          <w:tab w:val="left" w:pos="360"/>
        </w:tabs>
        <w:snapToGrid w:val="0"/>
        <w:jc w:val="both"/>
        <w:rPr>
          <w:rFonts w:ascii="Times New Roman" w:hAnsi="Times New Roman" w:cs="Times New Roman"/>
          <w:lang w:val="en-US"/>
        </w:rPr>
      </w:pPr>
    </w:p>
    <w:p w14:paraId="66836C45" w14:textId="77777777" w:rsidR="00912FB0" w:rsidRDefault="00912FB0" w:rsidP="00912FB0">
      <w:pPr>
        <w:tabs>
          <w:tab w:val="left" w:pos="360"/>
        </w:tabs>
        <w:snapToGrid w:val="0"/>
        <w:jc w:val="both"/>
        <w:rPr>
          <w:rFonts w:ascii="Times New Roman" w:hAnsi="Times New Roman" w:cs="Times New Roman"/>
          <w:lang w:val="en-US"/>
        </w:rPr>
      </w:pPr>
    </w:p>
    <w:p w14:paraId="5ADD8541" w14:textId="77777777" w:rsidR="00912FB0" w:rsidRDefault="00912FB0" w:rsidP="00912FB0">
      <w:pPr>
        <w:tabs>
          <w:tab w:val="left" w:pos="360"/>
        </w:tabs>
        <w:snapToGrid w:val="0"/>
        <w:jc w:val="both"/>
        <w:rPr>
          <w:rFonts w:ascii="Times New Roman" w:hAnsi="Times New Roman" w:cs="Times New Roman"/>
          <w:lang w:val="en-US"/>
        </w:rPr>
      </w:pPr>
    </w:p>
    <w:p w14:paraId="7F4E07EB" w14:textId="77777777" w:rsidR="00912FB0" w:rsidRDefault="00912FB0" w:rsidP="00912FB0">
      <w:pPr>
        <w:tabs>
          <w:tab w:val="left" w:pos="360"/>
        </w:tabs>
        <w:snapToGrid w:val="0"/>
        <w:jc w:val="both"/>
        <w:rPr>
          <w:rFonts w:ascii="Times New Roman" w:hAnsi="Times New Roman" w:cs="Times New Roman"/>
          <w:lang w:val="en-US"/>
        </w:rPr>
      </w:pPr>
    </w:p>
    <w:p w14:paraId="258CA8ED" w14:textId="77777777" w:rsidR="00A46625" w:rsidRDefault="00A46625" w:rsidP="0004360A">
      <w:pPr>
        <w:tabs>
          <w:tab w:val="left" w:pos="360"/>
        </w:tabs>
        <w:snapToGrid w:val="0"/>
        <w:jc w:val="both"/>
        <w:rPr>
          <w:rFonts w:ascii="Times New Roman" w:hAnsi="Times New Roman" w:cs="Times New Roman"/>
          <w:lang w:val="en-US"/>
        </w:rPr>
      </w:pPr>
    </w:p>
    <w:p w14:paraId="33851B3F" w14:textId="77777777" w:rsidR="00A46625" w:rsidRDefault="00A46625" w:rsidP="0004360A">
      <w:pPr>
        <w:tabs>
          <w:tab w:val="left" w:pos="360"/>
        </w:tabs>
        <w:snapToGrid w:val="0"/>
        <w:jc w:val="both"/>
        <w:rPr>
          <w:rFonts w:ascii="Times New Roman" w:hAnsi="Times New Roman" w:cs="Times New Roman"/>
          <w:lang w:val="en-US"/>
        </w:rPr>
      </w:pPr>
    </w:p>
    <w:p w14:paraId="1E8F27AB" w14:textId="77777777" w:rsidR="00A46625" w:rsidRDefault="00A46625" w:rsidP="0004360A">
      <w:pPr>
        <w:tabs>
          <w:tab w:val="left" w:pos="360"/>
        </w:tabs>
        <w:snapToGrid w:val="0"/>
        <w:jc w:val="both"/>
        <w:rPr>
          <w:rFonts w:ascii="Times New Roman" w:hAnsi="Times New Roman" w:cs="Times New Roman"/>
          <w:lang w:val="en-US"/>
        </w:rPr>
      </w:pPr>
    </w:p>
    <w:p w14:paraId="501D7281" w14:textId="77777777" w:rsidR="00A46625" w:rsidRDefault="00A46625" w:rsidP="0004360A">
      <w:pPr>
        <w:tabs>
          <w:tab w:val="left" w:pos="360"/>
        </w:tabs>
        <w:snapToGrid w:val="0"/>
        <w:jc w:val="both"/>
        <w:rPr>
          <w:rFonts w:ascii="Times New Roman" w:hAnsi="Times New Roman" w:cs="Times New Roman"/>
          <w:lang w:val="en-US"/>
        </w:rPr>
      </w:pPr>
    </w:p>
    <w:p w14:paraId="1ECD1A5F" w14:textId="77777777" w:rsidR="001E5D2E" w:rsidRDefault="001E5D2E" w:rsidP="0004360A">
      <w:pPr>
        <w:tabs>
          <w:tab w:val="left" w:pos="360"/>
        </w:tabs>
        <w:snapToGrid w:val="0"/>
        <w:jc w:val="both"/>
        <w:rPr>
          <w:rFonts w:ascii="Times New Roman" w:hAnsi="Times New Roman" w:cs="Times New Roman"/>
          <w:lang w:val="en-US"/>
        </w:rPr>
      </w:pPr>
    </w:p>
    <w:p w14:paraId="263E42D2" w14:textId="22BDE955" w:rsidR="00C76A2D" w:rsidRDefault="009915A8" w:rsidP="0014731A">
      <w:pPr>
        <w:tabs>
          <w:tab w:val="left" w:pos="360"/>
        </w:tabs>
        <w:snapToGrid w:val="0"/>
        <w:jc w:val="both"/>
        <w:rPr>
          <w:rFonts w:ascii="Times New Roman" w:hAnsi="Times New Roman" w:cs="Times New Roman"/>
        </w:rPr>
      </w:pPr>
      <w:r>
        <w:rPr>
          <w:rFonts w:ascii="Times New Roman" w:hAnsi="Times New Roman" w:cs="Times New Roman"/>
          <w:lang w:val="en-US"/>
        </w:rPr>
        <w:t xml:space="preserve">Figure 8 shows </w:t>
      </w:r>
      <w:r>
        <w:rPr>
          <w:rFonts w:ascii="Times New Roman" w:hAnsi="Times New Roman" w:cs="Times New Roman"/>
        </w:rPr>
        <w:t>s</w:t>
      </w:r>
      <w:r w:rsidRPr="009915A8">
        <w:rPr>
          <w:rFonts w:ascii="Times New Roman" w:hAnsi="Times New Roman" w:cs="Times New Roman"/>
        </w:rPr>
        <w:t>keleton diagram of robotic arm</w:t>
      </w:r>
      <w:r>
        <w:rPr>
          <w:rFonts w:ascii="Times New Roman" w:hAnsi="Times New Roman" w:cs="Times New Roman"/>
        </w:rPr>
        <w:t xml:space="preserve"> </w:t>
      </w:r>
      <w:r w:rsidR="0010018A">
        <w:rPr>
          <w:rFonts w:ascii="Times New Roman" w:hAnsi="Times New Roman" w:cs="Times New Roman"/>
        </w:rPr>
        <w:t>while Table 1 shows</w:t>
      </w:r>
      <w:r>
        <w:rPr>
          <w:rFonts w:ascii="Times New Roman" w:hAnsi="Times New Roman" w:cs="Times New Roman"/>
        </w:rPr>
        <w:t xml:space="preserve"> </w:t>
      </w:r>
      <w:r w:rsidR="004A72D5" w:rsidRPr="004A72D5">
        <w:rPr>
          <w:rFonts w:ascii="Times New Roman" w:hAnsi="Times New Roman" w:cs="Times New Roman"/>
        </w:rPr>
        <w:t>DH parameters of the robotic arm</w:t>
      </w:r>
      <w:r w:rsidR="004A72D5">
        <w:rPr>
          <w:rFonts w:ascii="Times New Roman" w:hAnsi="Times New Roman" w:cs="Times New Roman"/>
        </w:rPr>
        <w:t>.</w:t>
      </w:r>
      <w:r w:rsidR="007E0D7B">
        <w:rPr>
          <w:rFonts w:ascii="Times New Roman" w:hAnsi="Times New Roman" w:cs="Times New Roman"/>
        </w:rPr>
        <w:t xml:space="preserve"> Transformation matrices</w:t>
      </w:r>
      <w:r w:rsidR="009347AB">
        <w:rPr>
          <w:rFonts w:ascii="Times New Roman" w:hAnsi="Times New Roman" w:cs="Times New Roman"/>
        </w:rPr>
        <w:t xml:space="preserve"> are </w:t>
      </w:r>
      <w:r w:rsidR="00E375B9">
        <w:rPr>
          <w:rFonts w:ascii="Times New Roman" w:hAnsi="Times New Roman" w:cs="Times New Roman"/>
        </w:rPr>
        <w:t>calculated with the DH parameters obtained.</w:t>
      </w:r>
      <w:r w:rsidR="00A32B25">
        <w:rPr>
          <w:rFonts w:ascii="Times New Roman" w:hAnsi="Times New Roman" w:cs="Times New Roman"/>
        </w:rPr>
        <w:t xml:space="preserve"> Then, forward kinematic </w:t>
      </w:r>
      <w:r w:rsidR="00E95B0E">
        <w:rPr>
          <w:rFonts w:ascii="Times New Roman" w:hAnsi="Times New Roman" w:cs="Times New Roman"/>
        </w:rPr>
        <w:t>equation is calculated and use to calculate Jacobian</w:t>
      </w:r>
      <w:r w:rsidR="0014731A">
        <w:rPr>
          <w:rFonts w:ascii="Times New Roman" w:hAnsi="Times New Roman" w:cs="Times New Roman"/>
        </w:rPr>
        <w:t xml:space="preserve"> </w:t>
      </w:r>
      <w:r w:rsidR="0014731A" w:rsidRPr="0014731A">
        <w:rPr>
          <w:rFonts w:ascii="Times New Roman" w:hAnsi="Times New Roman" w:cs="Times New Roman"/>
        </w:rPr>
        <w:t>of robotic arm</w:t>
      </w:r>
      <w:r w:rsidR="00E95B0E">
        <w:rPr>
          <w:rFonts w:ascii="Times New Roman" w:hAnsi="Times New Roman" w:cs="Times New Roman"/>
        </w:rPr>
        <w:t>.</w:t>
      </w:r>
    </w:p>
    <w:p w14:paraId="3B118670" w14:textId="77777777" w:rsidR="004A72D5" w:rsidRDefault="004A72D5" w:rsidP="004A72D5">
      <w:pPr>
        <w:tabs>
          <w:tab w:val="left" w:pos="360"/>
        </w:tabs>
        <w:snapToGrid w:val="0"/>
        <w:jc w:val="both"/>
        <w:rPr>
          <w:rFonts w:ascii="Times New Roman" w:hAnsi="Times New Roman" w:cs="Times New Roman"/>
        </w:rPr>
      </w:pPr>
    </w:p>
    <w:p w14:paraId="24620B12" w14:textId="77777777" w:rsidR="004A72D5" w:rsidRDefault="004A72D5" w:rsidP="004A72D5">
      <w:pPr>
        <w:tabs>
          <w:tab w:val="left" w:pos="360"/>
        </w:tabs>
        <w:snapToGrid w:val="0"/>
        <w:jc w:val="both"/>
        <w:rPr>
          <w:rFonts w:ascii="Times New Roman" w:hAnsi="Times New Roman" w:cs="Times New Roman"/>
          <w:lang w:val="en-US"/>
        </w:rPr>
      </w:pPr>
    </w:p>
    <w:p w14:paraId="6F92C57E" w14:textId="14BE9A34" w:rsidR="0004360A" w:rsidRPr="009915A8" w:rsidRDefault="00912FB0" w:rsidP="0004360A">
      <w:pPr>
        <w:tabs>
          <w:tab w:val="left" w:pos="360"/>
        </w:tabs>
        <w:snapToGrid w:val="0"/>
        <w:jc w:val="both"/>
        <w:rPr>
          <w:rFonts w:ascii="Times New Roman" w:hAnsi="Times New Roman" w:cs="Times New Roman"/>
          <w:b/>
          <w:lang w:val="en-US"/>
        </w:rPr>
      </w:pPr>
      <w:r w:rsidRPr="009915A8">
        <w:rPr>
          <w:rFonts w:ascii="Times New Roman" w:hAnsi="Times New Roman" w:cs="Times New Roman"/>
          <w:b/>
          <w:lang w:val="en-US"/>
        </w:rPr>
        <w:t>Transformation Matrices</w:t>
      </w:r>
    </w:p>
    <w:p w14:paraId="6CAF6E2E" w14:textId="77777777" w:rsidR="0004360A" w:rsidRDefault="0004360A" w:rsidP="00912FB0">
      <w:pPr>
        <w:tabs>
          <w:tab w:val="left" w:pos="360"/>
        </w:tabs>
        <w:snapToGrid w:val="0"/>
        <w:jc w:val="both"/>
        <w:rPr>
          <w:rFonts w:ascii="Times New Roman" w:hAnsi="Times New Roman" w:cs="Times New Roman"/>
          <w:lang w:val="en-US"/>
        </w:rPr>
      </w:pPr>
    </w:p>
    <w:p w14:paraId="64816C02" w14:textId="47D859B2" w:rsidR="0004360A" w:rsidRDefault="00D43202" w:rsidP="00E22DC9">
      <w:pPr>
        <w:tabs>
          <w:tab w:val="left" w:pos="360"/>
        </w:tabs>
        <w:snapToGrid w:val="0"/>
        <w:jc w:val="both"/>
        <w:rPr>
          <w:rFonts w:ascii="Times New Roman" w:hAnsi="Times New Roman" w:cs="Times New Roman"/>
          <w:lang w:val="en-US"/>
        </w:rPr>
      </w:pPr>
      <w:r w:rsidRPr="00912FB0">
        <w:rPr>
          <w:rFonts w:ascii="Times New Roman" w:hAnsi="Times New Roman" w:cs="Times New Roman"/>
          <w:vertAlign w:val="superscript"/>
          <w:lang w:val="en-US"/>
        </w:rPr>
        <w:t>0</w:t>
      </w:r>
      <w:r w:rsidRPr="00912FB0">
        <w:rPr>
          <w:rFonts w:ascii="Times New Roman" w:hAnsi="Times New Roman" w:cs="Times New Roman"/>
          <w:lang w:val="en-US"/>
        </w:rPr>
        <w:t>T</w:t>
      </w:r>
      <w:r w:rsidRPr="00912FB0">
        <w:rPr>
          <w:rFonts w:ascii="Times New Roman" w:hAnsi="Times New Roman" w:cs="Times New Roman"/>
          <w:vertAlign w:val="subscript"/>
          <w:lang w:val="en-US"/>
        </w:rPr>
        <w:t>1</w:t>
      </w:r>
      <w:r>
        <w:rPr>
          <w:rFonts w:ascii="Times New Roman" w:hAnsi="Times New Roman" w:cs="Times New Roman"/>
          <w:sz w:val="22"/>
          <w:szCs w:val="22"/>
          <w:lang w:val="en-US" w:eastAsia="zh-CN"/>
        </w:rPr>
        <w:t xml:space="preserve">= </w:t>
      </w:r>
      <m:oMath>
        <m:d>
          <m:dPr>
            <m:begChr m:val="["/>
            <m:endChr m:val="]"/>
            <m:ctrlPr>
              <w:rPr>
                <w:rFonts w:ascii="Cambria Math" w:eastAsia="DengXian" w:hAnsi="Cambria Math" w:cs="Arial"/>
                <w:i/>
                <w:sz w:val="22"/>
                <w:szCs w:val="22"/>
                <w:lang w:val="en-US" w:eastAsia="zh-CN"/>
              </w:rPr>
            </m:ctrlPr>
          </m:dPr>
          <m:e>
            <m:m>
              <m:mPr>
                <m:mcs>
                  <m:mc>
                    <m:mcPr>
                      <m:count m:val="4"/>
                      <m:mcJc m:val="center"/>
                    </m:mcPr>
                  </m:mc>
                </m:mcs>
                <m:ctrlPr>
                  <w:rPr>
                    <w:rFonts w:ascii="Cambria Math" w:hAnsi="Cambria Math"/>
                    <w:i/>
                  </w:rPr>
                </m:ctrlPr>
              </m:mPr>
              <m:mr>
                <m:e>
                  <m:r>
                    <m:rPr>
                      <m:sty m:val="p"/>
                    </m:rP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0</m:t>
                  </m:r>
                  <m:ctrlPr>
                    <w:rPr>
                      <w:rFonts w:ascii="Cambria Math" w:eastAsia="Cambria Math" w:hAnsi="Cambria Math" w:cs="Cambria Math"/>
                      <w:i/>
                    </w:rPr>
                  </m:ctrlPr>
                </m:e>
                <m:e>
                  <m:r>
                    <m:rPr>
                      <m:sty m:val="p"/>
                    </m:rP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0DD5D95B" w14:textId="65F33FD2"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r w:rsidRPr="00212BE5">
        <w:rPr>
          <w:rFonts w:ascii="Cambria Math" w:eastAsia="DengXian" w:hAnsi="Cambria Math" w:cs="Arial"/>
          <w:iCs/>
          <w:sz w:val="22"/>
          <w:szCs w:val="22"/>
          <w:vertAlign w:val="superscript"/>
          <w:lang w:val="en-US" w:eastAsia="zh-CN"/>
        </w:rPr>
        <w:t>1</w:t>
      </w:r>
      <w:r w:rsidRPr="00212BE5">
        <w:rPr>
          <w:rFonts w:ascii="Cambria Math" w:eastAsia="DengXian" w:hAnsi="Cambria Math" w:cs="Arial"/>
          <w:iCs/>
          <w:sz w:val="22"/>
          <w:szCs w:val="22"/>
          <w:lang w:val="en-US" w:eastAsia="zh-CN"/>
        </w:rPr>
        <w:t>T</w:t>
      </w:r>
      <w:r w:rsidRPr="00212BE5">
        <w:rPr>
          <w:rFonts w:ascii="Cambria Math" w:eastAsia="DengXian" w:hAnsi="Cambria Math" w:cs="Arial"/>
          <w:iCs/>
          <w:sz w:val="22"/>
          <w:szCs w:val="22"/>
          <w:vertAlign w:val="subscript"/>
          <w:lang w:val="en-US" w:eastAsia="zh-CN"/>
        </w:rPr>
        <w:t>2</w:t>
      </w:r>
      <w:r w:rsidRPr="00212BE5">
        <w:rPr>
          <w:rFonts w:ascii="Cambria Math" w:eastAsia="DengXian" w:hAnsi="Cambria Math" w:cs="Arial"/>
          <w:iCs/>
          <w:sz w:val="22"/>
          <w:szCs w:val="22"/>
          <w:lang w:val="en-US" w:eastAsia="zh-CN"/>
        </w:rPr>
        <w:t xml:space="preserve"> = </w:t>
      </w:r>
      <m:oMath>
        <m:d>
          <m:dPr>
            <m:begChr m:val="["/>
            <m:endChr m:val="]"/>
            <m:ctrlPr>
              <w:rPr>
                <w:rFonts w:ascii="Cambria Math" w:eastAsia="DengXian" w:hAnsi="Cambria Math" w:cs="Arial"/>
                <w:iCs/>
                <w:sz w:val="22"/>
                <w:szCs w:val="22"/>
                <w:lang w:val="en-US" w:eastAsia="zh-CN"/>
              </w:rPr>
            </m:ctrlPr>
          </m:dPr>
          <m:e>
            <m:m>
              <m:mPr>
                <m:mcs>
                  <m:mc>
                    <m:mcPr>
                      <m:count m:val="4"/>
                      <m:mcJc m:val="center"/>
                    </m:mcPr>
                  </m:mc>
                </m:mcs>
                <m:ctrlPr>
                  <w:rPr>
                    <w:rFonts w:ascii="Cambria Math" w:eastAsia="DengXian" w:hAnsi="Cambria Math" w:cs="Arial"/>
                    <w:iCs/>
                    <w:sz w:val="22"/>
                    <w:szCs w:val="22"/>
                    <w:lang w:val="en-US" w:eastAsia="zh-CN"/>
                  </w:rPr>
                </m:ctrlPr>
              </m:mPr>
              <m:mr>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1</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1</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1</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1</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e>
                  <m:r>
                    <m:rPr>
                      <m:sty m:val="p"/>
                    </m:rPr>
                    <w:rPr>
                      <w:rFonts w:ascii="Cambria Math" w:eastAsia="DengXian" w:hAnsi="Cambria Math" w:cs="Arial"/>
                      <w:sz w:val="22"/>
                      <w:szCs w:val="22"/>
                      <w:lang w:val="en-US" w:eastAsia="zh-CN"/>
                    </w:rPr>
                    <m:t>0</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2</m:t>
                      </m:r>
                    </m:sub>
                  </m:sSub>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mr>
            </m:m>
          </m:e>
        </m:d>
      </m:oMath>
    </w:p>
    <w:p w14:paraId="42891B8C" w14:textId="77777777"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p>
    <w:p w14:paraId="600041B6" w14:textId="52F17EF5"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r w:rsidRPr="00212BE5">
        <w:rPr>
          <w:rFonts w:ascii="Cambria Math" w:eastAsia="DengXian" w:hAnsi="Cambria Math" w:cs="Arial"/>
          <w:iCs/>
          <w:sz w:val="22"/>
          <w:szCs w:val="22"/>
          <w:vertAlign w:val="superscript"/>
          <w:lang w:val="en-US" w:eastAsia="zh-CN"/>
        </w:rPr>
        <w:t>2</w:t>
      </w:r>
      <w:r w:rsidRPr="00212BE5">
        <w:rPr>
          <w:rFonts w:ascii="Cambria Math" w:eastAsia="DengXian" w:hAnsi="Cambria Math" w:cs="Arial"/>
          <w:iCs/>
          <w:sz w:val="22"/>
          <w:szCs w:val="22"/>
          <w:lang w:val="en-US" w:eastAsia="zh-CN"/>
        </w:rPr>
        <w:t>T</w:t>
      </w:r>
      <w:r w:rsidRPr="00212BE5">
        <w:rPr>
          <w:rFonts w:ascii="Cambria Math" w:eastAsia="DengXian" w:hAnsi="Cambria Math" w:cs="Arial"/>
          <w:iCs/>
          <w:sz w:val="22"/>
          <w:szCs w:val="22"/>
          <w:vertAlign w:val="subscript"/>
          <w:lang w:val="en-US" w:eastAsia="zh-CN"/>
        </w:rPr>
        <w:t>3</w:t>
      </w:r>
      <w:r w:rsidRPr="00212BE5">
        <w:rPr>
          <w:rFonts w:ascii="Cambria Math" w:eastAsia="DengXian" w:hAnsi="Cambria Math" w:cs="Arial"/>
          <w:iCs/>
          <w:sz w:val="22"/>
          <w:szCs w:val="22"/>
          <w:lang w:val="en-US" w:eastAsia="zh-CN"/>
        </w:rPr>
        <w:t xml:space="preserve"> = </w:t>
      </w:r>
      <m:oMath>
        <m:d>
          <m:dPr>
            <m:begChr m:val="["/>
            <m:endChr m:val="]"/>
            <m:ctrlPr>
              <w:rPr>
                <w:rFonts w:ascii="Cambria Math" w:eastAsia="DengXian" w:hAnsi="Cambria Math" w:cs="Arial"/>
                <w:iCs/>
                <w:sz w:val="22"/>
                <w:szCs w:val="22"/>
                <w:lang w:val="en-US" w:eastAsia="zh-CN"/>
              </w:rPr>
            </m:ctrlPr>
          </m:dPr>
          <m:e>
            <m:m>
              <m:mPr>
                <m:mcs>
                  <m:mc>
                    <m:mcPr>
                      <m:count m:val="4"/>
                      <m:mcJc m:val="center"/>
                    </m:mcPr>
                  </m:mc>
                </m:mcs>
                <m:ctrlPr>
                  <w:rPr>
                    <w:rFonts w:ascii="Cambria Math" w:eastAsia="DengXian" w:hAnsi="Cambria Math" w:cs="Arial"/>
                    <w:iCs/>
                    <w:sz w:val="22"/>
                    <w:szCs w:val="22"/>
                    <w:lang w:val="en-US" w:eastAsia="zh-CN"/>
                  </w:rPr>
                </m:ctrlPr>
              </m:mPr>
              <m:mr>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2</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2</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2</m:t>
                      </m:r>
                    </m:sub>
                  </m:sSub>
                  <m:r>
                    <m:rPr>
                      <m:sty m:val="p"/>
                    </m:rPr>
                    <w:rPr>
                      <w:rFonts w:ascii="Cambria Math" w:eastAsia="DengXian" w:hAnsi="Cambria Math" w:cs="Arial"/>
                      <w:sz w:val="22"/>
                      <w:szCs w:val="22"/>
                      <w:lang w:val="en-US" w:eastAsia="zh-CN"/>
                    </w:rPr>
                    <m:t>)</m:t>
                  </m:r>
                </m:e>
              </m:mr>
              <m:mr>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2</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2</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2</m:t>
                      </m:r>
                    </m:sub>
                  </m:sSub>
                  <m:r>
                    <m:rPr>
                      <m:sty m:val="p"/>
                    </m:rPr>
                    <w:rPr>
                      <w:rFonts w:ascii="Cambria Math" w:eastAsia="DengXian" w:hAnsi="Cambria Math" w:cs="Arial"/>
                      <w:sz w:val="22"/>
                      <w:szCs w:val="22"/>
                      <w:lang w:val="en-US" w:eastAsia="zh-CN"/>
                    </w:rPr>
                    <m:t>)</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mr>
            </m:m>
          </m:e>
        </m:d>
      </m:oMath>
    </w:p>
    <w:p w14:paraId="1801A5DB" w14:textId="77777777"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p>
    <w:p w14:paraId="04E5D22A" w14:textId="1F844CE0"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r w:rsidRPr="00212BE5">
        <w:rPr>
          <w:rFonts w:ascii="Cambria Math" w:eastAsia="DengXian" w:hAnsi="Cambria Math" w:cs="Arial"/>
          <w:iCs/>
          <w:sz w:val="22"/>
          <w:szCs w:val="22"/>
          <w:vertAlign w:val="superscript"/>
          <w:lang w:val="en-US" w:eastAsia="zh-CN"/>
        </w:rPr>
        <w:t>3</w:t>
      </w:r>
      <w:r w:rsidRPr="00212BE5">
        <w:rPr>
          <w:rFonts w:ascii="Cambria Math" w:eastAsia="DengXian" w:hAnsi="Cambria Math" w:cs="Arial"/>
          <w:iCs/>
          <w:sz w:val="22"/>
          <w:szCs w:val="22"/>
          <w:lang w:val="en-US" w:eastAsia="zh-CN"/>
        </w:rPr>
        <w:t>T</w:t>
      </w:r>
      <w:r w:rsidRPr="00212BE5">
        <w:rPr>
          <w:rFonts w:ascii="Cambria Math" w:eastAsia="DengXian" w:hAnsi="Cambria Math" w:cs="Arial"/>
          <w:iCs/>
          <w:sz w:val="22"/>
          <w:szCs w:val="22"/>
          <w:vertAlign w:val="subscript"/>
          <w:lang w:val="en-US" w:eastAsia="zh-CN"/>
        </w:rPr>
        <w:t>4</w:t>
      </w:r>
      <w:r w:rsidRPr="00212BE5">
        <w:rPr>
          <w:rFonts w:ascii="Cambria Math" w:eastAsia="DengXian" w:hAnsi="Cambria Math" w:cs="Arial"/>
          <w:iCs/>
          <w:sz w:val="22"/>
          <w:szCs w:val="22"/>
          <w:lang w:val="en-US" w:eastAsia="zh-CN"/>
        </w:rPr>
        <w:t xml:space="preserve"> = </w:t>
      </w:r>
      <m:oMath>
        <m:d>
          <m:dPr>
            <m:begChr m:val="["/>
            <m:endChr m:val="]"/>
            <m:ctrlPr>
              <w:rPr>
                <w:rFonts w:ascii="Cambria Math" w:eastAsia="DengXian" w:hAnsi="Cambria Math" w:cs="Arial"/>
                <w:iCs/>
                <w:sz w:val="22"/>
                <w:szCs w:val="22"/>
                <w:lang w:val="en-US" w:eastAsia="zh-CN"/>
              </w:rPr>
            </m:ctrlPr>
          </m:dPr>
          <m:e>
            <m:m>
              <m:mPr>
                <m:mcs>
                  <m:mc>
                    <m:mcPr>
                      <m:count m:val="4"/>
                      <m:mcJc m:val="center"/>
                    </m:mcPr>
                  </m:mc>
                </m:mcs>
                <m:ctrlPr>
                  <w:rPr>
                    <w:rFonts w:ascii="Cambria Math" w:eastAsia="DengXian" w:hAnsi="Cambria Math" w:cs="Arial"/>
                    <w:iCs/>
                    <w:sz w:val="22"/>
                    <w:szCs w:val="22"/>
                    <w:lang w:val="en-US" w:eastAsia="zh-CN"/>
                  </w:rPr>
                </m:ctrlPr>
              </m:mPr>
              <m:mr>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m:t>
                  </m:r>
                </m:e>
              </m:mr>
              <m:mr>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3</m:t>
                      </m:r>
                    </m:sub>
                  </m:sSub>
                  <m:r>
                    <m:rPr>
                      <m:sty m:val="p"/>
                    </m:rPr>
                    <w:rPr>
                      <w:rFonts w:ascii="Cambria Math" w:eastAsia="DengXian" w:hAnsi="Cambria Math" w:cs="Arial"/>
                      <w:sz w:val="22"/>
                      <w:szCs w:val="22"/>
                      <w:lang w:val="en-US" w:eastAsia="zh-CN"/>
                    </w:rPr>
                    <m:t>)</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mr>
            </m:m>
          </m:e>
        </m:d>
      </m:oMath>
    </w:p>
    <w:p w14:paraId="688ABC44" w14:textId="77777777"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p>
    <w:p w14:paraId="7FBC5013" w14:textId="4F55BF3C"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r w:rsidRPr="00212BE5">
        <w:rPr>
          <w:rFonts w:ascii="Cambria Math" w:eastAsia="DengXian" w:hAnsi="Cambria Math" w:cs="Arial"/>
          <w:iCs/>
          <w:sz w:val="22"/>
          <w:szCs w:val="22"/>
          <w:vertAlign w:val="superscript"/>
          <w:lang w:val="en-US" w:eastAsia="zh-CN"/>
        </w:rPr>
        <w:t>4</w:t>
      </w:r>
      <w:r w:rsidRPr="00212BE5">
        <w:rPr>
          <w:rFonts w:ascii="Cambria Math" w:eastAsia="DengXian" w:hAnsi="Cambria Math" w:cs="Arial"/>
          <w:iCs/>
          <w:sz w:val="22"/>
          <w:szCs w:val="22"/>
          <w:lang w:val="en-US" w:eastAsia="zh-CN"/>
        </w:rPr>
        <w:t>T</w:t>
      </w:r>
      <w:r w:rsidRPr="00212BE5">
        <w:rPr>
          <w:rFonts w:ascii="Cambria Math" w:eastAsia="DengXian" w:hAnsi="Cambria Math" w:cs="Arial"/>
          <w:iCs/>
          <w:sz w:val="22"/>
          <w:szCs w:val="22"/>
          <w:vertAlign w:val="subscript"/>
          <w:lang w:val="en-US" w:eastAsia="zh-CN"/>
        </w:rPr>
        <w:t>5</w:t>
      </w:r>
      <w:r w:rsidRPr="00212BE5">
        <w:rPr>
          <w:rFonts w:ascii="Cambria Math" w:eastAsia="DengXian" w:hAnsi="Cambria Math" w:cs="Arial"/>
          <w:iCs/>
          <w:sz w:val="22"/>
          <w:szCs w:val="22"/>
          <w:lang w:val="en-US" w:eastAsia="zh-CN"/>
        </w:rPr>
        <w:t xml:space="preserve"> = </w:t>
      </w:r>
      <m:oMath>
        <m:d>
          <m:dPr>
            <m:begChr m:val="["/>
            <m:endChr m:val="]"/>
            <m:ctrlPr>
              <w:rPr>
                <w:rFonts w:ascii="Cambria Math" w:eastAsia="DengXian" w:hAnsi="Cambria Math" w:cs="Arial"/>
                <w:iCs/>
                <w:sz w:val="22"/>
                <w:szCs w:val="22"/>
                <w:lang w:val="en-US" w:eastAsia="zh-CN"/>
              </w:rPr>
            </m:ctrlPr>
          </m:dPr>
          <m:e>
            <m:m>
              <m:mPr>
                <m:mcs>
                  <m:mc>
                    <m:mcPr>
                      <m:count m:val="4"/>
                      <m:mcJc m:val="center"/>
                    </m:mcPr>
                  </m:mc>
                </m:mcs>
                <m:ctrlPr>
                  <w:rPr>
                    <w:rFonts w:ascii="Cambria Math" w:eastAsia="DengXian" w:hAnsi="Cambria Math" w:cs="Arial"/>
                    <w:iCs/>
                    <w:sz w:val="22"/>
                    <w:szCs w:val="22"/>
                    <w:lang w:val="en-US" w:eastAsia="zh-CN"/>
                  </w:rPr>
                </m:ctrlPr>
              </m:mPr>
              <m:mr>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m:t>
                  </m:r>
                </m:e>
              </m:mr>
              <m:mr>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4</m:t>
                      </m:r>
                    </m:sub>
                  </m:sSub>
                  <m:r>
                    <m:rPr>
                      <m:sty m:val="p"/>
                    </m:rPr>
                    <w:rPr>
                      <w:rFonts w:ascii="Cambria Math" w:eastAsia="DengXian" w:hAnsi="Cambria Math" w:cs="Arial"/>
                      <w:sz w:val="22"/>
                      <w:szCs w:val="22"/>
                      <w:lang w:val="en-US" w:eastAsia="zh-CN"/>
                    </w:rPr>
                    <m:t>)</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mr>
            </m:m>
          </m:e>
        </m:d>
      </m:oMath>
    </w:p>
    <w:p w14:paraId="265C45A6" w14:textId="77777777"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p>
    <w:p w14:paraId="7658D94B" w14:textId="00A7E0EC" w:rsidR="00212BE5" w:rsidRPr="00212BE5" w:rsidRDefault="00212BE5" w:rsidP="00212BE5">
      <w:pPr>
        <w:tabs>
          <w:tab w:val="left" w:pos="360"/>
        </w:tabs>
        <w:snapToGrid w:val="0"/>
        <w:jc w:val="both"/>
        <w:rPr>
          <w:rFonts w:ascii="Cambria Math" w:eastAsia="DengXian" w:hAnsi="Cambria Math" w:cs="Arial"/>
          <w:iCs/>
          <w:sz w:val="22"/>
          <w:szCs w:val="22"/>
          <w:lang w:val="en-US" w:eastAsia="zh-CN"/>
        </w:rPr>
      </w:pPr>
      <w:r w:rsidRPr="00212BE5">
        <w:rPr>
          <w:rFonts w:ascii="Cambria Math" w:eastAsia="DengXian" w:hAnsi="Cambria Math" w:cs="Arial"/>
          <w:iCs/>
          <w:sz w:val="22"/>
          <w:szCs w:val="22"/>
          <w:vertAlign w:val="superscript"/>
          <w:lang w:val="en-US" w:eastAsia="zh-CN"/>
        </w:rPr>
        <w:t>5</w:t>
      </w:r>
      <w:r w:rsidRPr="00212BE5">
        <w:rPr>
          <w:rFonts w:ascii="Cambria Math" w:eastAsia="DengXian" w:hAnsi="Cambria Math" w:cs="Arial"/>
          <w:iCs/>
          <w:sz w:val="22"/>
          <w:szCs w:val="22"/>
          <w:lang w:val="en-US" w:eastAsia="zh-CN"/>
        </w:rPr>
        <w:t>T</w:t>
      </w:r>
      <w:r w:rsidRPr="00212BE5">
        <w:rPr>
          <w:rFonts w:ascii="Cambria Math" w:eastAsia="DengXian" w:hAnsi="Cambria Math" w:cs="Arial"/>
          <w:iCs/>
          <w:sz w:val="22"/>
          <w:szCs w:val="22"/>
          <w:vertAlign w:val="subscript"/>
          <w:lang w:val="en-US" w:eastAsia="zh-CN"/>
        </w:rPr>
        <w:t>6</w:t>
      </w:r>
      <w:r w:rsidRPr="00212BE5">
        <w:rPr>
          <w:rFonts w:ascii="Cambria Math" w:eastAsia="DengXian" w:hAnsi="Cambria Math" w:cs="Arial"/>
          <w:iCs/>
          <w:sz w:val="22"/>
          <w:szCs w:val="22"/>
          <w:lang w:val="en-US" w:eastAsia="zh-CN"/>
        </w:rPr>
        <w:t xml:space="preserve"> = </w:t>
      </w:r>
      <m:oMath>
        <m:d>
          <m:dPr>
            <m:begChr m:val="["/>
            <m:endChr m:val="]"/>
            <m:ctrlPr>
              <w:rPr>
                <w:rFonts w:ascii="Cambria Math" w:eastAsia="DengXian" w:hAnsi="Cambria Math" w:cs="Arial"/>
                <w:iCs/>
                <w:sz w:val="22"/>
                <w:szCs w:val="22"/>
                <w:lang w:val="en-US" w:eastAsia="zh-CN"/>
              </w:rPr>
            </m:ctrlPr>
          </m:dPr>
          <m:e>
            <m:m>
              <m:mPr>
                <m:mcs>
                  <m:mc>
                    <m:mcPr>
                      <m:count m:val="4"/>
                      <m:mcJc m:val="center"/>
                    </m:mcPr>
                  </m:mc>
                </m:mcs>
                <m:ctrlPr>
                  <w:rPr>
                    <w:rFonts w:ascii="Cambria Math" w:eastAsia="DengXian" w:hAnsi="Cambria Math" w:cs="Arial"/>
                    <w:iCs/>
                    <w:sz w:val="22"/>
                    <w:szCs w:val="22"/>
                    <w:lang w:val="en-US" w:eastAsia="zh-CN"/>
                  </w:rPr>
                </m:ctrlPr>
              </m:mPr>
              <m:mr>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sin⁡(</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cos⁡(</m:t>
                  </m:r>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θ</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e>
                  <m:sSub>
                    <m:sSubPr>
                      <m:ctrlPr>
                        <w:rPr>
                          <w:rFonts w:ascii="Cambria Math" w:eastAsia="DengXian" w:hAnsi="Cambria Math" w:cs="Arial"/>
                          <w:iCs/>
                          <w:sz w:val="22"/>
                          <w:szCs w:val="22"/>
                          <w:lang w:val="en-US" w:eastAsia="zh-CN"/>
                        </w:rPr>
                      </m:ctrlPr>
                    </m:sSubPr>
                    <m:e>
                      <m:r>
                        <m:rPr>
                          <m:sty m:val="p"/>
                        </m:rPr>
                        <w:rPr>
                          <w:rFonts w:ascii="Cambria Math" w:eastAsia="DengXian" w:hAnsi="Cambria Math" w:cs="Arial"/>
                          <w:sz w:val="22"/>
                          <w:szCs w:val="22"/>
                          <w:lang w:val="en-US" w:eastAsia="zh-CN"/>
                        </w:rPr>
                        <m:t>L</m:t>
                      </m:r>
                    </m:e>
                    <m:sub>
                      <m:r>
                        <m:rPr>
                          <m:sty m:val="p"/>
                        </m:rPr>
                        <w:rPr>
                          <w:rFonts w:ascii="Cambria Math" w:eastAsia="DengXian" w:hAnsi="Cambria Math" w:cs="Arial"/>
                          <w:sz w:val="22"/>
                          <w:szCs w:val="22"/>
                          <w:lang w:val="en-US" w:eastAsia="zh-CN"/>
                        </w:rPr>
                        <m:t>6</m:t>
                      </m:r>
                    </m:sub>
                  </m:sSub>
                </m:e>
              </m:mr>
              <m:mr>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0</m:t>
                  </m:r>
                </m:e>
                <m:e>
                  <m:r>
                    <m:rPr>
                      <m:sty m:val="p"/>
                    </m:rPr>
                    <w:rPr>
                      <w:rFonts w:ascii="Cambria Math" w:eastAsia="DengXian" w:hAnsi="Cambria Math" w:cs="Arial"/>
                      <w:sz w:val="22"/>
                      <w:szCs w:val="22"/>
                      <w:lang w:val="en-US" w:eastAsia="zh-CN"/>
                    </w:rPr>
                    <m:t>1</m:t>
                  </m:r>
                </m:e>
              </m:mr>
            </m:m>
          </m:e>
        </m:d>
      </m:oMath>
    </w:p>
    <w:p w14:paraId="47AF742B" w14:textId="77777777" w:rsidR="00212BE5" w:rsidRPr="00212BE5" w:rsidRDefault="00212BE5" w:rsidP="00212BE5">
      <w:pPr>
        <w:tabs>
          <w:tab w:val="left" w:pos="360"/>
        </w:tabs>
        <w:snapToGrid w:val="0"/>
        <w:jc w:val="both"/>
        <w:rPr>
          <w:rFonts w:ascii="Cambria Math" w:eastAsia="DengXian" w:hAnsi="Cambria Math" w:cs="Arial"/>
          <w:i/>
          <w:sz w:val="22"/>
          <w:szCs w:val="22"/>
          <w:lang w:val="en-US" w:eastAsia="zh-CN"/>
        </w:rPr>
      </w:pPr>
    </w:p>
    <w:p w14:paraId="35A91144" w14:textId="77777777" w:rsidR="00103262" w:rsidRPr="00103262" w:rsidRDefault="00103262" w:rsidP="00103262">
      <w:pPr>
        <w:tabs>
          <w:tab w:val="left" w:pos="360"/>
        </w:tabs>
        <w:snapToGrid w:val="0"/>
        <w:jc w:val="both"/>
        <w:rPr>
          <w:rFonts w:ascii="Times New Roman" w:hAnsi="Times New Roman" w:cs="Times New Roman"/>
          <w:lang w:val="en-US"/>
        </w:rPr>
      </w:pPr>
      <w:r w:rsidRPr="00103262">
        <w:rPr>
          <w:rFonts w:ascii="Times New Roman" w:hAnsi="Times New Roman" w:cs="Times New Roman"/>
          <w:lang w:val="en-US"/>
        </w:rPr>
        <w:t xml:space="preserve">Forward Kinematic Equation, </w:t>
      </w:r>
      <w:r w:rsidRPr="00103262">
        <w:rPr>
          <w:rFonts w:ascii="Times New Roman" w:hAnsi="Times New Roman" w:cs="Times New Roman"/>
          <w:vertAlign w:val="superscript"/>
          <w:lang w:val="en-US"/>
        </w:rPr>
        <w:t>0</w:t>
      </w:r>
      <w:r w:rsidRPr="00103262">
        <w:rPr>
          <w:rFonts w:ascii="Times New Roman" w:hAnsi="Times New Roman" w:cs="Times New Roman"/>
          <w:lang w:val="en-US"/>
        </w:rPr>
        <w:t>T</w:t>
      </w:r>
      <w:r w:rsidRPr="00103262">
        <w:rPr>
          <w:rFonts w:ascii="Times New Roman" w:hAnsi="Times New Roman" w:cs="Times New Roman"/>
          <w:vertAlign w:val="subscript"/>
          <w:lang w:val="en-US"/>
        </w:rPr>
        <w:t>6</w:t>
      </w:r>
    </w:p>
    <w:p w14:paraId="5F48F65E" w14:textId="77777777" w:rsidR="00103262" w:rsidRDefault="00103262" w:rsidP="00103262">
      <w:pPr>
        <w:tabs>
          <w:tab w:val="left" w:pos="360"/>
        </w:tabs>
        <w:snapToGrid w:val="0"/>
        <w:jc w:val="both"/>
        <w:rPr>
          <w:rFonts w:ascii="Times New Roman" w:hAnsi="Times New Roman" w:cs="Times New Roman"/>
          <w:lang w:val="en-US"/>
        </w:rPr>
      </w:pPr>
      <w:r w:rsidRPr="00103262">
        <w:rPr>
          <w:rFonts w:ascii="Times New Roman" w:hAnsi="Times New Roman" w:cs="Times New Roman"/>
          <w:vertAlign w:val="superscript"/>
          <w:lang w:val="en-US"/>
        </w:rPr>
        <w:t>0</w:t>
      </w:r>
      <w:r w:rsidRPr="00103262">
        <w:rPr>
          <w:rFonts w:ascii="Times New Roman" w:hAnsi="Times New Roman" w:cs="Times New Roman"/>
          <w:lang w:val="en-US"/>
        </w:rPr>
        <w:t>T</w:t>
      </w:r>
      <w:r w:rsidRPr="00103262">
        <w:rPr>
          <w:rFonts w:ascii="Times New Roman" w:hAnsi="Times New Roman" w:cs="Times New Roman"/>
          <w:vertAlign w:val="subscript"/>
          <w:lang w:val="en-US"/>
        </w:rPr>
        <w:t>6</w:t>
      </w:r>
      <w:r w:rsidRPr="00103262">
        <w:rPr>
          <w:rFonts w:ascii="Times New Roman" w:hAnsi="Times New Roman" w:cs="Times New Roman"/>
          <w:lang w:val="en-US"/>
        </w:rPr>
        <w:t xml:space="preserve"> =</w:t>
      </w:r>
    </w:p>
    <w:p w14:paraId="32083392" w14:textId="6676312A" w:rsidR="00103262" w:rsidRPr="00103262" w:rsidRDefault="00103262" w:rsidP="00103262">
      <w:pPr>
        <w:tabs>
          <w:tab w:val="left" w:pos="360"/>
        </w:tabs>
        <w:snapToGrid w:val="0"/>
        <w:jc w:val="both"/>
        <w:rPr>
          <w:rFonts w:ascii="Times New Roman" w:hAnsi="Times New Roman" w:cs="Times New Roman"/>
          <w:lang w:val="en-US"/>
        </w:rPr>
      </w:pPr>
      <w:r w:rsidRPr="00103262">
        <w:rPr>
          <w:rFonts w:ascii="Times New Roman" w:hAnsi="Times New Roman" w:cs="Times New Roman"/>
          <w:lang w:val="en-US"/>
        </w:rPr>
        <w:t xml:space="preserve"> </w:t>
      </w:r>
      <m:oMath>
        <m:d>
          <m:dPr>
            <m:begChr m:val="["/>
            <m:endChr m:val="]"/>
            <m:ctrlPr>
              <w:rPr>
                <w:rFonts w:ascii="Cambria Math" w:hAnsi="Cambria Math" w:cs="Times New Roman"/>
                <w:i/>
                <w:sz w:val="12"/>
                <w:szCs w:val="12"/>
                <w:lang w:val="en-US"/>
              </w:rPr>
            </m:ctrlPr>
          </m:dPr>
          <m:e>
            <m:m>
              <m:mPr>
                <m:mcs>
                  <m:mc>
                    <m:mcPr>
                      <m:count m:val="4"/>
                      <m:mcJc m:val="center"/>
                    </m:mcPr>
                  </m:mc>
                </m:mcs>
                <m:ctrlPr>
                  <w:rPr>
                    <w:rFonts w:ascii="Cambria Math" w:hAnsi="Cambria Math" w:cs="Times New Roman"/>
                    <w:i/>
                    <w:sz w:val="12"/>
                    <w:szCs w:val="12"/>
                    <w:lang w:val="en-US"/>
                  </w:rPr>
                </m:ctrlPr>
              </m:mPr>
              <m:mr>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5</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5</m:t>
                      </m:r>
                    </m:sub>
                  </m:sSub>
                </m:e>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5</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5</m:t>
                      </m:r>
                    </m:sub>
                  </m:sSub>
                </m:e>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e>
                <m:e>
                  <m:sSub>
                    <m:sSubPr>
                      <m:ctrlPr>
                        <w:rPr>
                          <w:rFonts w:ascii="Cambria Math" w:hAnsi="Cambria Math" w:cs="Times New Roman"/>
                          <w:i/>
                          <w:sz w:val="12"/>
                          <w:szCs w:val="12"/>
                          <w:lang w:val="en-US"/>
                        </w:rPr>
                      </m:ctrlPr>
                    </m:sSubPr>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5</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6</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3</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m:t>
                          </m:r>
                        </m:sub>
                      </m:sSub>
                      <m:r>
                        <w:rPr>
                          <w:rFonts w:ascii="Cambria Math" w:hAnsi="Cambria Math" w:cs="Times New Roman"/>
                          <w:sz w:val="12"/>
                          <w:szCs w:val="12"/>
                          <w:lang w:val="en-US"/>
                        </w:rPr>
                        <m:t>+L</m:t>
                      </m:r>
                    </m:e>
                    <m:sub>
                      <m:r>
                        <w:rPr>
                          <w:rFonts w:ascii="Cambria Math" w:hAnsi="Cambria Math" w:cs="Times New Roman"/>
                          <w:sz w:val="12"/>
                          <w:szCs w:val="12"/>
                          <w:lang w:val="en-US"/>
                        </w:rPr>
                        <m:t>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m:t>
                      </m:r>
                    </m:sub>
                  </m:sSub>
                </m:e>
              </m:mr>
              <m:mr>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5</m:t>
                      </m:r>
                    </m:sub>
                  </m:sSub>
                  <m:r>
                    <w:rPr>
                      <w:rFonts w:ascii="Cambria Math" w:hAnsi="Cambria Math" w:cs="Times New Roman"/>
                      <w:sz w:val="12"/>
                      <w:szCs w:val="12"/>
                      <w:lang w:val="en-US"/>
                    </w:rPr>
                    <m:t xml:space="preserve">- </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5</m:t>
                      </m:r>
                    </m:sub>
                  </m:sSub>
                </m:e>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5</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5</m:t>
                      </m:r>
                    </m:sub>
                  </m:sSub>
                </m:e>
                <m:e>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e>
                <m:e>
                  <m:sSub>
                    <m:sSubPr>
                      <m:ctrlPr>
                        <w:rPr>
                          <w:rFonts w:ascii="Cambria Math" w:hAnsi="Cambria Math" w:cs="Times New Roman"/>
                          <w:i/>
                          <w:sz w:val="12"/>
                          <w:szCs w:val="12"/>
                          <w:lang w:val="en-US"/>
                        </w:rPr>
                      </m:ctrlPr>
                    </m:sSubPr>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5</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1</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6</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3</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m:t>
                          </m:r>
                        </m:sub>
                      </m:sSub>
                      <m:r>
                        <w:rPr>
                          <w:rFonts w:ascii="Cambria Math" w:hAnsi="Cambria Math" w:cs="Times New Roman"/>
                          <w:sz w:val="12"/>
                          <w:szCs w:val="12"/>
                          <w:lang w:val="en-US"/>
                        </w:rPr>
                        <m:t>+L</m:t>
                      </m:r>
                    </m:e>
                    <m:sub>
                      <m:r>
                        <w:rPr>
                          <w:rFonts w:ascii="Cambria Math" w:hAnsi="Cambria Math" w:cs="Times New Roman"/>
                          <w:sz w:val="12"/>
                          <w:szCs w:val="12"/>
                          <w:lang w:val="en-US"/>
                        </w:rPr>
                        <m:t>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m:t>
                      </m:r>
                    </m:sub>
                  </m:sSub>
                </m:e>
              </m:mr>
              <m:mr>
                <m:e>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5</m:t>
                      </m:r>
                    </m:sub>
                  </m:sSub>
                </m:e>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5</m:t>
                      </m:r>
                    </m:sub>
                  </m:sSub>
                </m:e>
                <m:e>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e>
                <m:e>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1</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2</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4</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6</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c</m:t>
                      </m:r>
                    </m:e>
                    <m:sub>
                      <m:r>
                        <w:rPr>
                          <w:rFonts w:ascii="Cambria Math" w:hAnsi="Cambria Math" w:cs="Times New Roman"/>
                          <w:sz w:val="12"/>
                          <w:szCs w:val="12"/>
                          <w:lang w:val="en-US"/>
                        </w:rPr>
                        <m:t>234</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5</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234</m:t>
                      </m:r>
                    </m:sub>
                  </m:sSub>
                  <m:r>
                    <w:rPr>
                      <w:rFonts w:ascii="Cambria Math" w:hAnsi="Cambria Math" w:cs="Times New Roman"/>
                      <w:sz w:val="12"/>
                      <w:szCs w:val="12"/>
                      <w:lang w:val="en-US"/>
                    </w:rPr>
                    <m:t>-</m:t>
                  </m:r>
                  <m:sSub>
                    <m:sSubPr>
                      <m:ctrlPr>
                        <w:rPr>
                          <w:rFonts w:ascii="Cambria Math" w:hAnsi="Cambria Math" w:cs="Times New Roman"/>
                          <w:i/>
                          <w:sz w:val="12"/>
                          <w:szCs w:val="12"/>
                          <w:lang w:val="en-US"/>
                        </w:rPr>
                      </m:ctrlPr>
                    </m:sSubPr>
                    <m:e>
                      <m:r>
                        <w:rPr>
                          <w:rFonts w:ascii="Cambria Math" w:hAnsi="Cambria Math" w:cs="Times New Roman"/>
                          <w:sz w:val="12"/>
                          <w:szCs w:val="12"/>
                          <w:lang w:val="en-US"/>
                        </w:rPr>
                        <m:t>L</m:t>
                      </m:r>
                    </m:e>
                    <m:sub>
                      <m:r>
                        <w:rPr>
                          <w:rFonts w:ascii="Cambria Math" w:hAnsi="Cambria Math" w:cs="Times New Roman"/>
                          <w:sz w:val="12"/>
                          <w:szCs w:val="12"/>
                          <w:lang w:val="en-US"/>
                        </w:rPr>
                        <m:t>3</m:t>
                      </m:r>
                    </m:sub>
                  </m:sSub>
                  <m:sSub>
                    <m:sSubPr>
                      <m:ctrlPr>
                        <w:rPr>
                          <w:rFonts w:ascii="Cambria Math" w:hAnsi="Cambria Math" w:cs="Times New Roman"/>
                          <w:i/>
                          <w:sz w:val="12"/>
                          <w:szCs w:val="12"/>
                          <w:lang w:val="en-US"/>
                        </w:rPr>
                      </m:ctrlPr>
                    </m:sSubPr>
                    <m:e>
                      <m:r>
                        <w:rPr>
                          <w:rFonts w:ascii="Cambria Math" w:hAnsi="Cambria Math" w:cs="Times New Roman"/>
                          <w:sz w:val="12"/>
                          <w:szCs w:val="12"/>
                          <w:lang w:val="en-US"/>
                        </w:rPr>
                        <m:t>s</m:t>
                      </m:r>
                    </m:e>
                    <m:sub>
                      <m:r>
                        <w:rPr>
                          <w:rFonts w:ascii="Cambria Math" w:hAnsi="Cambria Math" w:cs="Times New Roman"/>
                          <w:sz w:val="12"/>
                          <w:szCs w:val="12"/>
                          <w:lang w:val="en-US"/>
                        </w:rPr>
                        <m:t>2</m:t>
                      </m:r>
                    </m:sub>
                  </m:sSub>
                </m:e>
              </m:mr>
              <m:mr>
                <m:e>
                  <m:r>
                    <w:rPr>
                      <w:rFonts w:ascii="Cambria Math" w:hAnsi="Cambria Math" w:cs="Times New Roman"/>
                      <w:sz w:val="12"/>
                      <w:szCs w:val="12"/>
                      <w:lang w:val="en-US"/>
                    </w:rPr>
                    <m:t>0</m:t>
                  </m:r>
                </m:e>
                <m:e>
                  <m:r>
                    <w:rPr>
                      <w:rFonts w:ascii="Cambria Math" w:hAnsi="Cambria Math" w:cs="Times New Roman"/>
                      <w:sz w:val="12"/>
                      <w:szCs w:val="12"/>
                      <w:lang w:val="en-US"/>
                    </w:rPr>
                    <m:t>0</m:t>
                  </m:r>
                </m:e>
                <m:e>
                  <m:r>
                    <w:rPr>
                      <w:rFonts w:ascii="Cambria Math" w:hAnsi="Cambria Math" w:cs="Times New Roman"/>
                      <w:sz w:val="12"/>
                      <w:szCs w:val="12"/>
                      <w:lang w:val="en-US"/>
                    </w:rPr>
                    <m:t>0</m:t>
                  </m:r>
                </m:e>
                <m:e>
                  <m:r>
                    <w:rPr>
                      <w:rFonts w:ascii="Cambria Math" w:hAnsi="Cambria Math" w:cs="Times New Roman"/>
                      <w:sz w:val="12"/>
                      <w:szCs w:val="12"/>
                      <w:lang w:val="en-US"/>
                    </w:rPr>
                    <m:t>1</m:t>
                  </m:r>
                </m:e>
              </m:mr>
            </m:m>
          </m:e>
        </m:d>
      </m:oMath>
    </w:p>
    <w:p w14:paraId="3AF75D4C" w14:textId="77777777" w:rsidR="00944B9F" w:rsidRDefault="00944B9F" w:rsidP="00912FB0">
      <w:pPr>
        <w:tabs>
          <w:tab w:val="left" w:pos="360"/>
        </w:tabs>
        <w:snapToGrid w:val="0"/>
        <w:jc w:val="both"/>
        <w:rPr>
          <w:rFonts w:ascii="Times New Roman" w:hAnsi="Times New Roman" w:cs="Times New Roman"/>
          <w:lang w:val="en-US"/>
        </w:rPr>
      </w:pPr>
    </w:p>
    <w:p w14:paraId="3EC2F6B7" w14:textId="77777777" w:rsidR="00944B9F" w:rsidRDefault="00944B9F" w:rsidP="00912FB0">
      <w:pPr>
        <w:tabs>
          <w:tab w:val="left" w:pos="360"/>
        </w:tabs>
        <w:snapToGrid w:val="0"/>
        <w:jc w:val="both"/>
        <w:rPr>
          <w:rFonts w:ascii="Times New Roman" w:hAnsi="Times New Roman" w:cs="Times New Roman"/>
          <w:i/>
          <w:iCs/>
          <w:lang w:val="en-US"/>
        </w:rPr>
      </w:pPr>
    </w:p>
    <w:p w14:paraId="587F969B" w14:textId="3E6CEFE3" w:rsidR="00944B9F" w:rsidRPr="00904511" w:rsidRDefault="00904511" w:rsidP="00912FB0">
      <w:pPr>
        <w:tabs>
          <w:tab w:val="left" w:pos="360"/>
        </w:tabs>
        <w:snapToGrid w:val="0"/>
        <w:jc w:val="both"/>
        <w:rPr>
          <w:rFonts w:ascii="Times New Roman" w:hAnsi="Times New Roman" w:cs="Times New Roman"/>
          <w:i/>
          <w:iCs/>
          <w:lang w:val="en-US"/>
        </w:rPr>
      </w:pPr>
      <w:r>
        <w:rPr>
          <w:rFonts w:ascii="Times New Roman" w:hAnsi="Times New Roman" w:cs="Times New Roman"/>
          <w:i/>
          <w:iCs/>
          <w:lang w:val="en-US"/>
        </w:rPr>
        <w:t>4.2.2 Jacobian Equation</w:t>
      </w:r>
    </w:p>
    <w:p w14:paraId="31C1A721" w14:textId="32FB5601" w:rsidR="00912FB0" w:rsidRPr="00912FB0" w:rsidRDefault="00912FB0" w:rsidP="00912FB0">
      <w:pPr>
        <w:tabs>
          <w:tab w:val="left" w:pos="360"/>
        </w:tabs>
        <w:snapToGrid w:val="0"/>
        <w:jc w:val="both"/>
        <w:rPr>
          <w:rFonts w:ascii="Times New Roman" w:hAnsi="Times New Roman" w:cs="Times New Roman"/>
          <w:lang w:val="en-US"/>
        </w:rPr>
      </w:pPr>
      <w:r w:rsidRPr="00912FB0">
        <w:rPr>
          <w:rFonts w:ascii="Times New Roman" w:hAnsi="Times New Roman" w:cs="Times New Roman"/>
          <w:lang w:val="en-US"/>
        </w:rPr>
        <w:fldChar w:fldCharType="begin"/>
      </w:r>
      <w:r w:rsidRPr="00912FB0">
        <w:rPr>
          <w:rFonts w:ascii="Times New Roman" w:hAnsi="Times New Roman" w:cs="Times New Roman"/>
          <w:lang w:val="en-US"/>
        </w:rPr>
        <w:instrText xml:space="preserve"> QUOTE </w:instrText>
      </w:r>
      <m:oMath>
        <m:d>
          <m:dPr>
            <m:begChr m:val="["/>
            <m:endChr m:val="]"/>
            <m:ctrlPr>
              <w:rPr>
                <w:rFonts w:ascii="Cambria Math" w:eastAsia="DengXian" w:hAnsi="Cambria Math" w:cs="Arial"/>
                <w:i/>
                <w:sz w:val="22"/>
                <w:szCs w:val="22"/>
                <w:lang w:val="en-US" w:eastAsia="zh-CN"/>
              </w:rPr>
            </m:ctrlPr>
          </m:dPr>
          <m:e>
            <m:m>
              <m:mPr>
                <m:mcs>
                  <m:mc>
                    <m:mcPr>
                      <m:count m:val="4"/>
                      <m:mcJc m:val="center"/>
                    </m:mcPr>
                  </m:mc>
                </m:mcs>
                <m:ctrlPr>
                  <w:rPr>
                    <w:rFonts w:ascii="Cambria Math" w:eastAsia="DengXian" w:hAnsi="Cambria Math" w:cs="Arial"/>
                    <w:i/>
                    <w:sz w:val="22"/>
                    <w:szCs w:val="22"/>
                    <w:lang w:val="en-US" w:eastAsia="zh-CN"/>
                  </w:rPr>
                </m:ctrlPr>
              </m:mPr>
              <m:mr>
                <m:e>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6</m:t>
                      </m:r>
                    </m:sub>
                  </m:sSub>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6</m:t>
                      </m:r>
                    </m:sub>
                  </m:sSub>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34</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34</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e>
                <m:e>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345</m:t>
                      </m:r>
                    </m:sub>
                  </m:sSub>
                  <m:ctrlPr>
                    <w:rPr>
                      <w:rFonts w:ascii="Cambria Math" w:eastAsia="Cambria Math" w:hAnsi="Cambria Math" w:cs="Cambria Math"/>
                      <w:i/>
                      <w:sz w:val="22"/>
                      <w:szCs w:val="22"/>
                      <w:lang w:val="en-US" w:eastAsia="zh-CN"/>
                    </w:rPr>
                  </m:ctrlPr>
                </m:e>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6</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12</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5</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12</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5</m:t>
                      </m:r>
                    </m:sub>
                  </m:sSub>
                  <m:r>
                    <m:rPr>
                      <m:sty m:val="p"/>
                    </m:rPr>
                    <w:rPr>
                      <w:rFonts w:ascii="Cambria Math" w:eastAsia="Cambria Math" w:hAnsi="Cambria Math" w:cs="Cambria Math"/>
                      <w:sz w:val="22"/>
                      <w:szCs w:val="22"/>
                      <w:lang w:val="en-US" w:eastAsia="zh-CN"/>
                    </w:rPr>
                    <m:t xml:space="preserve">)- </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12</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6</m:t>
                      </m:r>
                    </m:sub>
                  </m:sSub>
                  <m:ctrlPr>
                    <w:rPr>
                      <w:rFonts w:ascii="Cambria Math" w:eastAsia="Cambria Math" w:hAnsi="Cambria Math" w:cs="Cambria Math"/>
                      <w:i/>
                      <w:sz w:val="22"/>
                      <w:szCs w:val="22"/>
                      <w:lang w:val="en-US" w:eastAsia="zh-CN"/>
                    </w:rPr>
                  </m:ctrlPr>
                </m:e>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12</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3</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5</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345</m:t>
                          </m:r>
                        </m:sub>
                      </m:sSub>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34</m:t>
                      </m:r>
                    </m:sub>
                  </m:sSub>
                  <m:r>
                    <m:rPr>
                      <m:sty m:val="p"/>
                    </m:rPr>
                    <w:rPr>
                      <w:rFonts w:ascii="Cambria Math" w:eastAsia="Cambria Math" w:hAnsi="Cambria Math" w:cs="Cambria Math"/>
                      <w:sz w:val="22"/>
                      <w:szCs w:val="22"/>
                      <w:lang w:val="en-US" w:eastAsia="zh-CN"/>
                    </w:rPr>
                    <m:t>)</m:t>
                  </m:r>
                </m:e>
              </m:mr>
              <m:mr>
                <m:e>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6</m:t>
                      </m:r>
                    </m:sub>
                  </m:sSub>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34</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34</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5</m:t>
                      </m:r>
                    </m:sub>
                  </m:sSub>
                  <m:r>
                    <m:rPr>
                      <m:sty m:val="p"/>
                    </m:rPr>
                    <w:rPr>
                      <w:rFonts w:ascii="Cambria Math" w:eastAsia="DengXian" w:hAnsi="Cambria Math" w:cs="Arial"/>
                      <w:sz w:val="22"/>
                      <w:szCs w:val="22"/>
                      <w:lang w:val="en-US" w:eastAsia="zh-CN"/>
                    </w:rPr>
                    <m:t xml:space="preserve">)- </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c</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6</m:t>
                      </m:r>
                    </m:sub>
                  </m:sSub>
                </m:e>
                <m:e>
                  <m:r>
                    <m:rPr>
                      <m:sty m:val="p"/>
                    </m:rPr>
                    <w:rPr>
                      <w:rFonts w:ascii="Cambria Math" w:eastAsia="DengXian" w:hAnsi="Cambria Math" w:cs="Arial"/>
                      <w:sz w:val="22"/>
                      <w:szCs w:val="22"/>
                      <w:lang w:val="en-US" w:eastAsia="zh-CN"/>
                    </w:rPr>
                    <m:t>-</m:t>
                  </m:r>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12</m:t>
                      </m:r>
                    </m:sub>
                  </m:sSub>
                  <m:sSub>
                    <m:sSubPr>
                      <m:ctrlPr>
                        <w:rPr>
                          <w:rFonts w:ascii="Cambria Math" w:eastAsia="DengXian" w:hAnsi="Cambria Math" w:cs="Arial"/>
                          <w:i/>
                          <w:sz w:val="22"/>
                          <w:szCs w:val="22"/>
                          <w:lang w:val="en-US" w:eastAsia="zh-CN"/>
                        </w:rPr>
                      </m:ctrlPr>
                    </m:sSubPr>
                    <m:e>
                      <m:r>
                        <m:rPr>
                          <m:sty m:val="p"/>
                        </m:rPr>
                        <w:rPr>
                          <w:rFonts w:ascii="Cambria Math" w:eastAsia="DengXian" w:hAnsi="Cambria Math" w:cs="Arial"/>
                          <w:sz w:val="22"/>
                          <w:szCs w:val="22"/>
                          <w:lang w:val="en-US" w:eastAsia="zh-CN"/>
                        </w:rPr>
                        <m:t>s</m:t>
                      </m:r>
                    </m:e>
                    <m:sub>
                      <m:r>
                        <m:rPr>
                          <m:sty m:val="p"/>
                        </m:rPr>
                        <w:rPr>
                          <w:rFonts w:ascii="Cambria Math" w:eastAsia="DengXian" w:hAnsi="Cambria Math" w:cs="Arial"/>
                          <w:sz w:val="22"/>
                          <w:szCs w:val="22"/>
                          <w:lang w:val="en-US" w:eastAsia="zh-CN"/>
                        </w:rPr>
                        <m:t>345</m:t>
                      </m:r>
                    </m:sub>
                  </m:sSub>
                  <m:ctrlPr>
                    <w:rPr>
                      <w:rFonts w:ascii="Cambria Math" w:eastAsia="Cambria Math" w:hAnsi="Cambria Math" w:cs="Cambria Math"/>
                      <w:i/>
                      <w:sz w:val="22"/>
                      <w:szCs w:val="22"/>
                      <w:lang w:val="en-US" w:eastAsia="zh-CN"/>
                    </w:rPr>
                  </m:ctrlPr>
                </m:e>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12</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6</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6</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12</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5</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12</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5</m:t>
                      </m:r>
                    </m:sub>
                  </m:sSub>
                  <m:r>
                    <m:rPr>
                      <m:sty m:val="p"/>
                    </m:rPr>
                    <w:rPr>
                      <w:rFonts w:ascii="Cambria Math" w:eastAsia="Cambria Math" w:hAnsi="Cambria Math" w:cs="Cambria Math"/>
                      <w:sz w:val="22"/>
                      <w:szCs w:val="22"/>
                      <w:lang w:val="en-US" w:eastAsia="zh-CN"/>
                    </w:rPr>
                    <m:t>)</m:t>
                  </m:r>
                  <m:ctrlPr>
                    <w:rPr>
                      <w:rFonts w:ascii="Cambria Math" w:eastAsia="Cambria Math" w:hAnsi="Cambria Math" w:cs="Cambria Math"/>
                      <w:i/>
                      <w:sz w:val="22"/>
                      <w:szCs w:val="22"/>
                      <w:lang w:val="en-US" w:eastAsia="zh-CN"/>
                    </w:rPr>
                  </m:ctrlPr>
                </m:e>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12</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3</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5</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345</m:t>
                          </m:r>
                        </m:sub>
                      </m:sSub>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34</m:t>
                      </m:r>
                    </m:sub>
                  </m:sSub>
                  <m:r>
                    <m:rPr>
                      <m:sty m:val="p"/>
                    </m:rPr>
                    <w:rPr>
                      <w:rFonts w:ascii="Cambria Math" w:eastAsia="Cambria Math" w:hAnsi="Cambria Math" w:cs="Cambria Math"/>
                      <w:sz w:val="22"/>
                      <w:szCs w:val="22"/>
                      <w:lang w:val="en-US" w:eastAsia="zh-CN"/>
                    </w:rPr>
                    <m:t>)</m:t>
                  </m:r>
                  <m:ctrlPr>
                    <w:rPr>
                      <w:rFonts w:ascii="Cambria Math" w:eastAsia="Cambria Math" w:hAnsi="Cambria Math" w:cs="Cambria Math"/>
                      <w:i/>
                      <w:sz w:val="22"/>
                      <w:szCs w:val="22"/>
                      <w:lang w:val="en-US" w:eastAsia="zh-CN"/>
                    </w:rPr>
                  </m:ctrlPr>
                </m:e>
              </m:mr>
              <m:mr>
                <m:e>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345</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6</m:t>
                      </m:r>
                    </m:sub>
                  </m:sSub>
                  <m:ctrlPr>
                    <w:rPr>
                      <w:rFonts w:ascii="Cambria Math" w:eastAsia="Cambria Math" w:hAnsi="Cambria Math" w:cs="Cambria Math"/>
                      <w:i/>
                      <w:sz w:val="22"/>
                      <w:szCs w:val="22"/>
                      <w:lang w:val="en-US" w:eastAsia="zh-CN"/>
                    </w:rPr>
                  </m:ctrlPr>
                </m:e>
                <m:e>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345</m:t>
                      </m:r>
                    </m:sub>
                  </m:sSub>
                  <m:ctrlPr>
                    <w:rPr>
                      <w:rFonts w:ascii="Cambria Math" w:eastAsia="Cambria Math" w:hAnsi="Cambria Math" w:cs="Cambria Math"/>
                      <w:i/>
                      <w:sz w:val="22"/>
                      <w:szCs w:val="22"/>
                      <w:lang w:val="en-US" w:eastAsia="zh-CN"/>
                    </w:rPr>
                  </m:ctrlPr>
                </m:e>
                <m:e>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345</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6</m:t>
                      </m:r>
                    </m:sub>
                  </m:sSub>
                  <m:ctrlPr>
                    <w:rPr>
                      <w:rFonts w:ascii="Cambria Math" w:eastAsia="Cambria Math" w:hAnsi="Cambria Math" w:cs="Cambria Math"/>
                      <w:i/>
                      <w:sz w:val="22"/>
                      <w:szCs w:val="22"/>
                      <w:lang w:val="en-US" w:eastAsia="zh-CN"/>
                    </w:rPr>
                  </m:ctrlPr>
                </m:e>
                <m:e>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1</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2</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4</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34</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5</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c</m:t>
                      </m:r>
                    </m:e>
                    <m:sub>
                      <m:r>
                        <m:rPr>
                          <m:sty m:val="p"/>
                        </m:rPr>
                        <w:rPr>
                          <w:rFonts w:ascii="Cambria Math" w:eastAsia="Cambria Math" w:hAnsi="Cambria Math" w:cs="Cambria Math"/>
                          <w:sz w:val="22"/>
                          <w:szCs w:val="22"/>
                          <w:lang w:val="en-US" w:eastAsia="zh-CN"/>
                        </w:rPr>
                        <m:t>345</m:t>
                      </m:r>
                    </m:sub>
                  </m:sSub>
                  <m:r>
                    <m:rPr>
                      <m:sty m:val="p"/>
                    </m:rPr>
                    <w:rPr>
                      <w:rFonts w:ascii="Cambria Math" w:eastAsia="Cambria Math" w:hAnsi="Cambria Math" w:cs="Cambria Math"/>
                      <w:sz w:val="22"/>
                      <w:szCs w:val="22"/>
                      <w:lang w:val="en-US" w:eastAsia="zh-CN"/>
                    </w:rPr>
                    <m:t>-</m:t>
                  </m:r>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L</m:t>
                      </m:r>
                    </m:e>
                    <m:sub>
                      <m:r>
                        <m:rPr>
                          <m:sty m:val="p"/>
                        </m:rPr>
                        <w:rPr>
                          <w:rFonts w:ascii="Cambria Math" w:eastAsia="Cambria Math" w:hAnsi="Cambria Math" w:cs="Cambria Math"/>
                          <w:sz w:val="22"/>
                          <w:szCs w:val="22"/>
                          <w:lang w:val="en-US" w:eastAsia="zh-CN"/>
                        </w:rPr>
                        <m:t>3</m:t>
                      </m:r>
                    </m:sub>
                  </m:sSub>
                  <m:sSub>
                    <m:sSubPr>
                      <m:ctrlPr>
                        <w:rPr>
                          <w:rFonts w:ascii="Cambria Math" w:eastAsia="Cambria Math" w:hAnsi="Cambria Math" w:cs="Cambria Math"/>
                          <w:i/>
                          <w:sz w:val="22"/>
                          <w:szCs w:val="22"/>
                          <w:lang w:val="en-US" w:eastAsia="zh-CN"/>
                        </w:rPr>
                      </m:ctrlPr>
                    </m:sSubPr>
                    <m:e>
                      <m:r>
                        <m:rPr>
                          <m:sty m:val="p"/>
                        </m:rPr>
                        <w:rPr>
                          <w:rFonts w:ascii="Cambria Math" w:eastAsia="Cambria Math" w:hAnsi="Cambria Math" w:cs="Cambria Math"/>
                          <w:sz w:val="22"/>
                          <w:szCs w:val="22"/>
                          <w:lang w:val="en-US" w:eastAsia="zh-CN"/>
                        </w:rPr>
                        <m:t>s</m:t>
                      </m:r>
                    </m:e>
                    <m:sub>
                      <m:r>
                        <m:rPr>
                          <m:sty m:val="p"/>
                        </m:rPr>
                        <w:rPr>
                          <w:rFonts w:ascii="Cambria Math" w:eastAsia="Cambria Math" w:hAnsi="Cambria Math" w:cs="Cambria Math"/>
                          <w:sz w:val="22"/>
                          <w:szCs w:val="22"/>
                          <w:lang w:val="en-US" w:eastAsia="zh-CN"/>
                        </w:rPr>
                        <m:t>3</m:t>
                      </m:r>
                    </m:sub>
                  </m:sSub>
                  <m:ctrlPr>
                    <w:rPr>
                      <w:rFonts w:ascii="Cambria Math" w:eastAsia="Cambria Math" w:hAnsi="Cambria Math" w:cs="Cambria Math"/>
                      <w:i/>
                      <w:sz w:val="22"/>
                      <w:szCs w:val="22"/>
                      <w:lang w:val="en-US" w:eastAsia="zh-CN"/>
                    </w:rPr>
                  </m:ctrlPr>
                </m:e>
              </m:mr>
              <m:mr>
                <m:e>
                  <m:r>
                    <m:rPr>
                      <m:sty m:val="p"/>
                    </m:rPr>
                    <w:rPr>
                      <w:rFonts w:ascii="Cambria Math" w:eastAsia="Cambria Math" w:hAnsi="Cambria Math" w:cs="Cambria Math"/>
                      <w:sz w:val="22"/>
                      <w:szCs w:val="22"/>
                      <w:lang w:val="en-US" w:eastAsia="zh-CN"/>
                    </w:rPr>
                    <m:t>0</m:t>
                  </m:r>
                  <m:ctrlPr>
                    <w:rPr>
                      <w:rFonts w:ascii="Cambria Math" w:eastAsia="Cambria Math" w:hAnsi="Cambria Math" w:cs="Cambria Math"/>
                      <w:i/>
                      <w:sz w:val="22"/>
                      <w:szCs w:val="22"/>
                      <w:lang w:val="en-US" w:eastAsia="zh-CN"/>
                    </w:rPr>
                  </m:ctrlPr>
                </m:e>
                <m:e>
                  <m:r>
                    <m:rPr>
                      <m:sty m:val="p"/>
                    </m:rPr>
                    <w:rPr>
                      <w:rFonts w:ascii="Cambria Math" w:eastAsia="Cambria Math" w:hAnsi="Cambria Math" w:cs="Cambria Math"/>
                      <w:sz w:val="22"/>
                      <w:szCs w:val="22"/>
                      <w:lang w:val="en-US" w:eastAsia="zh-CN"/>
                    </w:rPr>
                    <m:t>0</m:t>
                  </m:r>
                  <m:ctrlPr>
                    <w:rPr>
                      <w:rFonts w:ascii="Cambria Math" w:eastAsia="Cambria Math" w:hAnsi="Cambria Math" w:cs="Cambria Math"/>
                      <w:i/>
                      <w:sz w:val="22"/>
                      <w:szCs w:val="22"/>
                      <w:lang w:val="en-US" w:eastAsia="zh-CN"/>
                    </w:rPr>
                  </m:ctrlPr>
                </m:e>
                <m:e>
                  <m:r>
                    <m:rPr>
                      <m:sty m:val="p"/>
                    </m:rPr>
                    <w:rPr>
                      <w:rFonts w:ascii="Cambria Math" w:eastAsia="Cambria Math" w:hAnsi="Cambria Math" w:cs="Cambria Math"/>
                      <w:sz w:val="22"/>
                      <w:szCs w:val="22"/>
                      <w:lang w:val="en-US" w:eastAsia="zh-CN"/>
                    </w:rPr>
                    <m:t>0</m:t>
                  </m:r>
                  <m:ctrlPr>
                    <w:rPr>
                      <w:rFonts w:ascii="Cambria Math" w:eastAsia="Cambria Math" w:hAnsi="Cambria Math" w:cs="Cambria Math"/>
                      <w:i/>
                      <w:sz w:val="22"/>
                      <w:szCs w:val="22"/>
                      <w:lang w:val="en-US" w:eastAsia="zh-CN"/>
                    </w:rPr>
                  </m:ctrlPr>
                </m:e>
                <m:e>
                  <m:r>
                    <m:rPr>
                      <m:sty m:val="p"/>
                    </m:rPr>
                    <w:rPr>
                      <w:rFonts w:ascii="Cambria Math" w:eastAsia="Cambria Math" w:hAnsi="Cambria Math" w:cs="Cambria Math"/>
                      <w:sz w:val="22"/>
                      <w:szCs w:val="22"/>
                      <w:lang w:val="en-US" w:eastAsia="zh-CN"/>
                    </w:rPr>
                    <m:t>1</m:t>
                  </m:r>
                </m:e>
              </m:mr>
            </m:m>
          </m:e>
        </m:d>
      </m:oMath>
      <w:r w:rsidRPr="00912FB0">
        <w:rPr>
          <w:rFonts w:ascii="Times New Roman" w:hAnsi="Times New Roman" w:cs="Times New Roman"/>
          <w:lang w:val="en-US"/>
        </w:rPr>
        <w:instrText xml:space="preserve"> </w:instrText>
      </w:r>
      <w:r w:rsidR="00375F23">
        <w:rPr>
          <w:rFonts w:ascii="Times New Roman" w:hAnsi="Times New Roman" w:cs="Times New Roman"/>
          <w:lang w:val="en-US"/>
        </w:rPr>
        <w:fldChar w:fldCharType="separate"/>
      </w:r>
      <w:r w:rsidRPr="00912FB0">
        <w:rPr>
          <w:rFonts w:ascii="Times New Roman" w:hAnsi="Times New Roman" w:cs="Times New Roman"/>
          <w:lang w:val="en-US"/>
        </w:rPr>
        <w:fldChar w:fldCharType="end"/>
      </w:r>
    </w:p>
    <w:p w14:paraId="6D356943" w14:textId="3EEB03A3" w:rsidR="00912FB0" w:rsidRPr="00912FB0" w:rsidRDefault="0014731A" w:rsidP="0014731A">
      <w:pPr>
        <w:tabs>
          <w:tab w:val="left" w:pos="360"/>
        </w:tabs>
        <w:snapToGrid w:val="0"/>
        <w:jc w:val="center"/>
        <w:rPr>
          <w:rFonts w:ascii="Times New Roman" w:hAnsi="Times New Roman" w:cs="Times New Roman"/>
          <w:lang w:val="en-US"/>
        </w:rPr>
      </w:pPr>
      <w:r w:rsidRPr="0014731A">
        <w:rPr>
          <w:rFonts w:ascii="Times New Roman" w:hAnsi="Times New Roman" w:cs="Times New Roman"/>
        </w:rPr>
        <w:t xml:space="preserve">Table </w:t>
      </w:r>
      <w:r>
        <w:rPr>
          <w:rFonts w:ascii="Times New Roman" w:hAnsi="Times New Roman" w:cs="Times New Roman"/>
        </w:rPr>
        <w:t>2</w:t>
      </w:r>
      <w:r w:rsidRPr="0014731A">
        <w:rPr>
          <w:rFonts w:ascii="Times New Roman" w:hAnsi="Times New Roman" w:cs="Times New Roman"/>
        </w:rPr>
        <w:t>: Jacobian of robotic arm</w:t>
      </w:r>
    </w:p>
    <w:tbl>
      <w:tblPr>
        <w:tblW w:w="4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1373"/>
        <w:gridCol w:w="1581"/>
        <w:gridCol w:w="1338"/>
      </w:tblGrid>
      <w:tr w:rsidR="009C2724" w:rsidRPr="0008242B" w14:paraId="2635A969" w14:textId="77777777" w:rsidTr="001D05E5">
        <w:trPr>
          <w:trHeight w:val="359"/>
        </w:trPr>
        <w:tc>
          <w:tcPr>
            <w:tcW w:w="421" w:type="dxa"/>
            <w:tcBorders>
              <w:top w:val="single" w:sz="4" w:space="0" w:color="auto"/>
              <w:left w:val="single" w:sz="4" w:space="0" w:color="auto"/>
              <w:bottom w:val="single" w:sz="4" w:space="0" w:color="auto"/>
              <w:right w:val="single" w:sz="4" w:space="0" w:color="auto"/>
            </w:tcBorders>
            <w:shd w:val="clear" w:color="auto" w:fill="auto"/>
          </w:tcPr>
          <w:p w14:paraId="35142C19" w14:textId="77777777" w:rsidR="00912FB0" w:rsidRPr="0008242B" w:rsidRDefault="00912FB0" w:rsidP="0008242B">
            <w:pPr>
              <w:tabs>
                <w:tab w:val="left" w:pos="360"/>
              </w:tabs>
              <w:snapToGrid w:val="0"/>
              <w:jc w:val="center"/>
              <w:rPr>
                <w:rFonts w:ascii="Times New Roman" w:hAnsi="Times New Roman" w:cs="Times New Roman"/>
                <w:lang w:val="en-US"/>
              </w:rPr>
            </w:pPr>
          </w:p>
        </w:tc>
        <w:tc>
          <w:tcPr>
            <w:tcW w:w="1373" w:type="dxa"/>
            <w:tcBorders>
              <w:top w:val="single" w:sz="4" w:space="0" w:color="auto"/>
              <w:left w:val="single" w:sz="4" w:space="0" w:color="auto"/>
              <w:bottom w:val="single" w:sz="4" w:space="0" w:color="auto"/>
              <w:right w:val="single" w:sz="4" w:space="0" w:color="auto"/>
            </w:tcBorders>
            <w:shd w:val="clear" w:color="auto" w:fill="auto"/>
            <w:hideMark/>
          </w:tcPr>
          <w:p w14:paraId="61EC7F31" w14:textId="77777777" w:rsidR="00912FB0" w:rsidRPr="0008242B" w:rsidRDefault="00912FB0" w:rsidP="0008242B">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dx</w:t>
            </w:r>
          </w:p>
        </w:tc>
        <w:tc>
          <w:tcPr>
            <w:tcW w:w="1581" w:type="dxa"/>
            <w:tcBorders>
              <w:top w:val="single" w:sz="4" w:space="0" w:color="auto"/>
              <w:left w:val="single" w:sz="4" w:space="0" w:color="auto"/>
              <w:bottom w:val="single" w:sz="4" w:space="0" w:color="auto"/>
              <w:right w:val="single" w:sz="4" w:space="0" w:color="auto"/>
            </w:tcBorders>
            <w:shd w:val="clear" w:color="auto" w:fill="auto"/>
            <w:hideMark/>
          </w:tcPr>
          <w:p w14:paraId="48D858E9" w14:textId="77777777" w:rsidR="00912FB0" w:rsidRPr="0008242B" w:rsidRDefault="00912FB0" w:rsidP="0008242B">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dy</w:t>
            </w:r>
          </w:p>
        </w:tc>
        <w:tc>
          <w:tcPr>
            <w:tcW w:w="1338" w:type="dxa"/>
            <w:tcBorders>
              <w:top w:val="single" w:sz="4" w:space="0" w:color="auto"/>
              <w:left w:val="single" w:sz="4" w:space="0" w:color="auto"/>
              <w:bottom w:val="single" w:sz="4" w:space="0" w:color="auto"/>
              <w:right w:val="single" w:sz="4" w:space="0" w:color="auto"/>
            </w:tcBorders>
            <w:shd w:val="clear" w:color="auto" w:fill="auto"/>
            <w:hideMark/>
          </w:tcPr>
          <w:p w14:paraId="2ED7C1E1" w14:textId="77777777" w:rsidR="00912FB0" w:rsidRPr="0008242B" w:rsidRDefault="00912FB0" w:rsidP="0008242B">
            <w:pPr>
              <w:tabs>
                <w:tab w:val="left" w:pos="360"/>
              </w:tabs>
              <w:snapToGrid w:val="0"/>
              <w:jc w:val="center"/>
              <w:rPr>
                <w:rFonts w:ascii="Times New Roman" w:hAnsi="Times New Roman" w:cs="Times New Roman"/>
                <w:lang w:val="en-US"/>
              </w:rPr>
            </w:pPr>
            <w:r w:rsidRPr="0008242B">
              <w:rPr>
                <w:rFonts w:ascii="Times New Roman" w:hAnsi="Times New Roman" w:cs="Times New Roman"/>
                <w:lang w:val="en-US"/>
              </w:rPr>
              <w:t>dz</w:t>
            </w:r>
          </w:p>
        </w:tc>
      </w:tr>
      <w:tr w:rsidR="001D05E5" w:rsidRPr="0008242B" w14:paraId="624B3BA0" w14:textId="77777777" w:rsidTr="001D05E5">
        <w:trPr>
          <w:trHeight w:val="395"/>
        </w:trPr>
        <w:tc>
          <w:tcPr>
            <w:tcW w:w="421" w:type="dxa"/>
            <w:tcBorders>
              <w:top w:val="single" w:sz="4" w:space="0" w:color="auto"/>
              <w:left w:val="single" w:sz="4" w:space="0" w:color="auto"/>
              <w:bottom w:val="single" w:sz="4" w:space="0" w:color="auto"/>
              <w:right w:val="single" w:sz="4" w:space="0" w:color="auto"/>
            </w:tcBorders>
            <w:shd w:val="clear" w:color="auto" w:fill="auto"/>
            <w:hideMark/>
          </w:tcPr>
          <w:p w14:paraId="73B0DE5C" w14:textId="71953900" w:rsidR="001D05E5" w:rsidRPr="0008242B" w:rsidRDefault="001D05E5" w:rsidP="001D05E5">
            <w:pPr>
              <w:tabs>
                <w:tab w:val="left" w:pos="360"/>
              </w:tabs>
              <w:snapToGrid w:val="0"/>
              <w:jc w:val="center"/>
              <w:rPr>
                <w:rFonts w:ascii="Times New Roman" w:hAnsi="Times New Roman" w:cs="Times New Roman"/>
                <w:lang w:val="en-US"/>
              </w:rPr>
            </w:pPr>
            <w:r>
              <w:t>θ</w:t>
            </w:r>
            <w:r>
              <w:rPr>
                <w:vertAlign w:val="subscript"/>
              </w:rPr>
              <w:t>1</w:t>
            </w:r>
          </w:p>
        </w:tc>
        <w:tc>
          <w:tcPr>
            <w:tcW w:w="1373" w:type="dxa"/>
            <w:tcBorders>
              <w:top w:val="single" w:sz="4" w:space="0" w:color="auto"/>
              <w:left w:val="single" w:sz="4" w:space="0" w:color="auto"/>
              <w:bottom w:val="single" w:sz="4" w:space="0" w:color="auto"/>
              <w:right w:val="single" w:sz="4" w:space="0" w:color="auto"/>
            </w:tcBorders>
            <w:shd w:val="clear" w:color="auto" w:fill="auto"/>
          </w:tcPr>
          <w:p w14:paraId="634F589F" w14:textId="3D121D61" w:rsidR="001D05E5" w:rsidRPr="00676B64" w:rsidRDefault="001D05E5" w:rsidP="001D05E5">
            <w:pPr>
              <w:tabs>
                <w:tab w:val="left" w:pos="360"/>
              </w:tabs>
              <w:snapToGrid w:val="0"/>
              <w:jc w:val="center"/>
              <w:rPr>
                <w:rFonts w:ascii="Times New Roman" w:hAnsi="Times New Roman" w:cs="Times New Roman"/>
                <w:lang w:val="en-U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m:oMathPara>
          </w:p>
        </w:tc>
        <w:tc>
          <w:tcPr>
            <w:tcW w:w="1581" w:type="dxa"/>
            <w:tcBorders>
              <w:top w:val="single" w:sz="4" w:space="0" w:color="auto"/>
              <w:left w:val="single" w:sz="4" w:space="0" w:color="auto"/>
              <w:bottom w:val="single" w:sz="4" w:space="0" w:color="auto"/>
              <w:right w:val="single" w:sz="4" w:space="0" w:color="auto"/>
            </w:tcBorders>
            <w:shd w:val="clear" w:color="auto" w:fill="auto"/>
          </w:tcPr>
          <w:p w14:paraId="7607A67F" w14:textId="7A146FE9" w:rsidR="001D05E5" w:rsidRPr="00676B64" w:rsidRDefault="00375F23" w:rsidP="001D05E5">
            <w:pPr>
              <w:tabs>
                <w:tab w:val="left" w:pos="360"/>
              </w:tabs>
              <w:snapToGrid w:val="0"/>
              <w:jc w:val="center"/>
              <w:rPr>
                <w:rFonts w:ascii="Times New Roman" w:hAnsi="Times New Roman" w:cs="Times New Roman"/>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m:oMathPara>
          </w:p>
        </w:tc>
        <w:tc>
          <w:tcPr>
            <w:tcW w:w="1338" w:type="dxa"/>
            <w:tcBorders>
              <w:top w:val="single" w:sz="4" w:space="0" w:color="auto"/>
              <w:left w:val="single" w:sz="4" w:space="0" w:color="auto"/>
              <w:bottom w:val="single" w:sz="4" w:space="0" w:color="auto"/>
              <w:right w:val="single" w:sz="4" w:space="0" w:color="auto"/>
            </w:tcBorders>
            <w:shd w:val="clear" w:color="auto" w:fill="auto"/>
          </w:tcPr>
          <w:p w14:paraId="1E8B5511" w14:textId="56362346" w:rsidR="001D05E5" w:rsidRPr="0008242B" w:rsidRDefault="001D05E5" w:rsidP="001D05E5">
            <w:pPr>
              <w:tabs>
                <w:tab w:val="left" w:pos="360"/>
              </w:tabs>
              <w:snapToGrid w:val="0"/>
              <w:jc w:val="center"/>
              <w:rPr>
                <w:rFonts w:ascii="Times New Roman" w:hAnsi="Times New Roman" w:cs="Times New Roman"/>
                <w:lang w:val="en-US"/>
              </w:rPr>
            </w:pPr>
            <w:r>
              <w:t>0</w:t>
            </w:r>
          </w:p>
        </w:tc>
      </w:tr>
      <w:tr w:rsidR="001D05E5" w:rsidRPr="0008242B" w14:paraId="5F7A53D1" w14:textId="77777777" w:rsidTr="001D05E5">
        <w:trPr>
          <w:trHeight w:val="395"/>
        </w:trPr>
        <w:tc>
          <w:tcPr>
            <w:tcW w:w="421" w:type="dxa"/>
            <w:tcBorders>
              <w:top w:val="single" w:sz="4" w:space="0" w:color="auto"/>
              <w:left w:val="single" w:sz="4" w:space="0" w:color="auto"/>
              <w:bottom w:val="single" w:sz="4" w:space="0" w:color="auto"/>
              <w:right w:val="single" w:sz="4" w:space="0" w:color="auto"/>
            </w:tcBorders>
            <w:shd w:val="clear" w:color="auto" w:fill="auto"/>
            <w:hideMark/>
          </w:tcPr>
          <w:p w14:paraId="7B3B49C7" w14:textId="2DCBCAA3" w:rsidR="001D05E5" w:rsidRPr="0008242B" w:rsidRDefault="001D05E5" w:rsidP="001D05E5">
            <w:pPr>
              <w:tabs>
                <w:tab w:val="left" w:pos="360"/>
              </w:tabs>
              <w:snapToGrid w:val="0"/>
              <w:jc w:val="center"/>
              <w:rPr>
                <w:rFonts w:ascii="Times New Roman" w:hAnsi="Times New Roman" w:cs="Times New Roman"/>
                <w:lang w:val="en-US"/>
              </w:rPr>
            </w:pPr>
            <w:r>
              <w:t>θ</w:t>
            </w:r>
            <w:r>
              <w:rPr>
                <w:vertAlign w:val="subscript"/>
              </w:rPr>
              <w:t>2</w:t>
            </w:r>
          </w:p>
        </w:tc>
        <w:tc>
          <w:tcPr>
            <w:tcW w:w="1373" w:type="dxa"/>
            <w:tcBorders>
              <w:top w:val="single" w:sz="4" w:space="0" w:color="auto"/>
              <w:left w:val="single" w:sz="4" w:space="0" w:color="auto"/>
              <w:bottom w:val="single" w:sz="4" w:space="0" w:color="auto"/>
              <w:right w:val="single" w:sz="4" w:space="0" w:color="auto"/>
            </w:tcBorders>
            <w:shd w:val="clear" w:color="auto" w:fill="auto"/>
          </w:tcPr>
          <w:p w14:paraId="2C8A63A3" w14:textId="1E8F5809" w:rsidR="001D05E5" w:rsidRPr="00676B64" w:rsidRDefault="00375F23" w:rsidP="001D05E5">
            <w:pPr>
              <w:tabs>
                <w:tab w:val="left" w:pos="360"/>
              </w:tabs>
              <w:snapToGrid w:val="0"/>
              <w:jc w:val="center"/>
              <w:rPr>
                <w:rFonts w:ascii="Times New Roman" w:hAnsi="Times New Roman" w:cs="Times New Roman"/>
                <w:lang w:val="en-U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oMath>
            </m:oMathPara>
          </w:p>
        </w:tc>
        <w:tc>
          <w:tcPr>
            <w:tcW w:w="1581" w:type="dxa"/>
            <w:tcBorders>
              <w:top w:val="single" w:sz="4" w:space="0" w:color="auto"/>
              <w:left w:val="single" w:sz="4" w:space="0" w:color="auto"/>
              <w:bottom w:val="single" w:sz="4" w:space="0" w:color="auto"/>
              <w:right w:val="single" w:sz="4" w:space="0" w:color="auto"/>
            </w:tcBorders>
            <w:shd w:val="clear" w:color="auto" w:fill="auto"/>
          </w:tcPr>
          <w:p w14:paraId="541D1FEF" w14:textId="048C2BA4" w:rsidR="001D05E5" w:rsidRPr="00676B64" w:rsidRDefault="00375F23" w:rsidP="001D05E5">
            <w:pPr>
              <w:tabs>
                <w:tab w:val="left" w:pos="360"/>
              </w:tabs>
              <w:snapToGrid w:val="0"/>
              <w:jc w:val="center"/>
              <w:rPr>
                <w:rFonts w:ascii="Times New Roman" w:hAnsi="Times New Roman" w:cs="Times New Roman"/>
                <w:lang w:val="en-U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oMath>
            </m:oMathPara>
          </w:p>
        </w:tc>
        <w:tc>
          <w:tcPr>
            <w:tcW w:w="1338" w:type="dxa"/>
            <w:tcBorders>
              <w:top w:val="single" w:sz="4" w:space="0" w:color="auto"/>
              <w:left w:val="single" w:sz="4" w:space="0" w:color="auto"/>
              <w:bottom w:val="single" w:sz="4" w:space="0" w:color="auto"/>
              <w:right w:val="single" w:sz="4" w:space="0" w:color="auto"/>
            </w:tcBorders>
            <w:shd w:val="clear" w:color="auto" w:fill="auto"/>
          </w:tcPr>
          <w:p w14:paraId="7C5EE4BE" w14:textId="24A5651A" w:rsidR="001D05E5" w:rsidRPr="0008242B" w:rsidRDefault="001D05E5" w:rsidP="001D05E5">
            <w:pPr>
              <w:tabs>
                <w:tab w:val="left" w:pos="360"/>
              </w:tabs>
              <w:snapToGrid w:val="0"/>
              <w:jc w:val="center"/>
              <w:rPr>
                <w:rFonts w:ascii="Times New Roman" w:hAnsi="Times New Roman" w:cs="Times New Roman"/>
                <w:lang w:val="en-U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r>
      <w:tr w:rsidR="001D05E5" w:rsidRPr="0008242B" w14:paraId="100CB69F" w14:textId="77777777" w:rsidTr="001D05E5">
        <w:trPr>
          <w:trHeight w:val="377"/>
        </w:trPr>
        <w:tc>
          <w:tcPr>
            <w:tcW w:w="421" w:type="dxa"/>
            <w:tcBorders>
              <w:top w:val="single" w:sz="4" w:space="0" w:color="auto"/>
              <w:left w:val="single" w:sz="4" w:space="0" w:color="auto"/>
              <w:bottom w:val="single" w:sz="4" w:space="0" w:color="auto"/>
              <w:right w:val="single" w:sz="4" w:space="0" w:color="auto"/>
            </w:tcBorders>
            <w:shd w:val="clear" w:color="auto" w:fill="auto"/>
            <w:hideMark/>
          </w:tcPr>
          <w:p w14:paraId="72EE706F" w14:textId="270048B2" w:rsidR="001D05E5" w:rsidRPr="0008242B" w:rsidRDefault="001D05E5" w:rsidP="001D05E5">
            <w:pPr>
              <w:tabs>
                <w:tab w:val="left" w:pos="360"/>
              </w:tabs>
              <w:snapToGrid w:val="0"/>
              <w:jc w:val="center"/>
              <w:rPr>
                <w:rFonts w:ascii="Times New Roman" w:hAnsi="Times New Roman" w:cs="Times New Roman"/>
                <w:lang w:val="en-US"/>
              </w:rPr>
            </w:pPr>
            <w:r>
              <w:t>θ</w:t>
            </w:r>
            <w:r>
              <w:rPr>
                <w:vertAlign w:val="subscript"/>
              </w:rPr>
              <w:t>3</w:t>
            </w:r>
          </w:p>
        </w:tc>
        <w:tc>
          <w:tcPr>
            <w:tcW w:w="1373" w:type="dxa"/>
            <w:tcBorders>
              <w:top w:val="single" w:sz="4" w:space="0" w:color="auto"/>
              <w:left w:val="single" w:sz="4" w:space="0" w:color="auto"/>
              <w:bottom w:val="single" w:sz="4" w:space="0" w:color="auto"/>
              <w:right w:val="single" w:sz="4" w:space="0" w:color="auto"/>
            </w:tcBorders>
            <w:shd w:val="clear" w:color="auto" w:fill="auto"/>
          </w:tcPr>
          <w:p w14:paraId="405C47AA" w14:textId="60E8F1BE" w:rsidR="001D05E5" w:rsidRPr="00676B64" w:rsidRDefault="00375F23" w:rsidP="001D05E5">
            <w:pPr>
              <w:tabs>
                <w:tab w:val="left" w:pos="360"/>
              </w:tabs>
              <w:snapToGrid w:val="0"/>
              <w:jc w:val="center"/>
              <w:rPr>
                <w:rFonts w:ascii="Times New Roman" w:hAnsi="Times New Roman" w:cs="Times New Roman"/>
                <w:lang w:val="en-U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oMath>
            </m:oMathPara>
          </w:p>
        </w:tc>
        <w:tc>
          <w:tcPr>
            <w:tcW w:w="1581" w:type="dxa"/>
            <w:tcBorders>
              <w:top w:val="single" w:sz="4" w:space="0" w:color="auto"/>
              <w:left w:val="single" w:sz="4" w:space="0" w:color="auto"/>
              <w:bottom w:val="single" w:sz="4" w:space="0" w:color="auto"/>
              <w:right w:val="single" w:sz="4" w:space="0" w:color="auto"/>
            </w:tcBorders>
            <w:shd w:val="clear" w:color="auto" w:fill="auto"/>
          </w:tcPr>
          <w:p w14:paraId="2F36099E" w14:textId="7EAA0ADD" w:rsidR="001D05E5" w:rsidRPr="00676B64" w:rsidRDefault="00375F23" w:rsidP="001D05E5">
            <w:pPr>
              <w:tabs>
                <w:tab w:val="left" w:pos="360"/>
              </w:tabs>
              <w:snapToGrid w:val="0"/>
              <w:jc w:val="center"/>
              <w:rPr>
                <w:rFonts w:ascii="Times New Roman" w:hAnsi="Times New Roman" w:cs="Times New Roman"/>
                <w:lang w:val="en-US"/>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oMath>
            </m:oMathPara>
          </w:p>
        </w:tc>
        <w:tc>
          <w:tcPr>
            <w:tcW w:w="1338" w:type="dxa"/>
            <w:tcBorders>
              <w:top w:val="single" w:sz="4" w:space="0" w:color="auto"/>
              <w:left w:val="single" w:sz="4" w:space="0" w:color="auto"/>
              <w:bottom w:val="single" w:sz="4" w:space="0" w:color="auto"/>
              <w:right w:val="single" w:sz="4" w:space="0" w:color="auto"/>
            </w:tcBorders>
            <w:shd w:val="clear" w:color="auto" w:fill="auto"/>
          </w:tcPr>
          <w:p w14:paraId="471BC977" w14:textId="446C61D9" w:rsidR="001D05E5" w:rsidRPr="00676B64" w:rsidRDefault="001D05E5" w:rsidP="001D05E5">
            <w:pPr>
              <w:tabs>
                <w:tab w:val="left" w:pos="360"/>
              </w:tabs>
              <w:snapToGrid w:val="0"/>
              <w:jc w:val="center"/>
              <w:rPr>
                <w:rFonts w:ascii="Times New Roman" w:hAnsi="Times New Roman" w:cs="Times New Roman"/>
                <w:lang w:val="en-U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m:oMathPara>
          </w:p>
        </w:tc>
      </w:tr>
      <w:tr w:rsidR="001D05E5" w:rsidRPr="0008242B" w14:paraId="212CC47D" w14:textId="77777777" w:rsidTr="001D05E5">
        <w:trPr>
          <w:trHeight w:val="395"/>
        </w:trPr>
        <w:tc>
          <w:tcPr>
            <w:tcW w:w="421" w:type="dxa"/>
            <w:tcBorders>
              <w:top w:val="single" w:sz="4" w:space="0" w:color="auto"/>
              <w:left w:val="single" w:sz="4" w:space="0" w:color="auto"/>
              <w:bottom w:val="single" w:sz="4" w:space="0" w:color="auto"/>
              <w:right w:val="single" w:sz="4" w:space="0" w:color="auto"/>
            </w:tcBorders>
            <w:shd w:val="clear" w:color="auto" w:fill="auto"/>
            <w:hideMark/>
          </w:tcPr>
          <w:p w14:paraId="52C6A3D0" w14:textId="5458EF7D" w:rsidR="001D05E5" w:rsidRPr="0008242B" w:rsidRDefault="001D05E5" w:rsidP="001D05E5">
            <w:pPr>
              <w:tabs>
                <w:tab w:val="left" w:pos="360"/>
              </w:tabs>
              <w:snapToGrid w:val="0"/>
              <w:jc w:val="center"/>
              <w:rPr>
                <w:rFonts w:ascii="Times New Roman" w:hAnsi="Times New Roman" w:cs="Times New Roman"/>
                <w:lang w:val="en-US"/>
              </w:rPr>
            </w:pPr>
            <w:r>
              <w:t>θ</w:t>
            </w:r>
            <w:r>
              <w:rPr>
                <w:vertAlign w:val="subscript"/>
              </w:rPr>
              <w:t>4</w:t>
            </w:r>
          </w:p>
        </w:tc>
        <w:tc>
          <w:tcPr>
            <w:tcW w:w="1373" w:type="dxa"/>
            <w:tcBorders>
              <w:top w:val="single" w:sz="4" w:space="0" w:color="auto"/>
              <w:left w:val="single" w:sz="4" w:space="0" w:color="auto"/>
              <w:bottom w:val="single" w:sz="4" w:space="0" w:color="auto"/>
              <w:right w:val="single" w:sz="4" w:space="0" w:color="auto"/>
            </w:tcBorders>
            <w:shd w:val="clear" w:color="auto" w:fill="auto"/>
          </w:tcPr>
          <w:p w14:paraId="2987494A" w14:textId="5AD9FB11" w:rsidR="001D05E5" w:rsidRPr="00676B64" w:rsidRDefault="00375F23" w:rsidP="001D05E5">
            <w:pPr>
              <w:tabs>
                <w:tab w:val="left" w:pos="360"/>
              </w:tabs>
              <w:snapToGrid w:val="0"/>
              <w:jc w:val="center"/>
              <w:rPr>
                <w:rFonts w:ascii="Times New Roman" w:hAnsi="Times New Roman" w:cs="Times New Roman"/>
                <w:lang w:val="en-US"/>
              </w:rPr>
            </w:pPr>
            <m:oMath>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w:r w:rsidR="001D05E5">
              <w:t>)</w:t>
            </w:r>
          </w:p>
        </w:tc>
        <w:tc>
          <w:tcPr>
            <w:tcW w:w="1581" w:type="dxa"/>
            <w:tcBorders>
              <w:top w:val="single" w:sz="4" w:space="0" w:color="auto"/>
              <w:left w:val="single" w:sz="4" w:space="0" w:color="auto"/>
              <w:bottom w:val="single" w:sz="4" w:space="0" w:color="auto"/>
              <w:right w:val="single" w:sz="4" w:space="0" w:color="auto"/>
            </w:tcBorders>
            <w:shd w:val="clear" w:color="auto" w:fill="auto"/>
          </w:tcPr>
          <w:p w14:paraId="461376D9" w14:textId="404D16FD" w:rsidR="001D05E5" w:rsidRPr="00676B64" w:rsidRDefault="00375F23" w:rsidP="001D05E5">
            <w:pPr>
              <w:tabs>
                <w:tab w:val="left" w:pos="360"/>
              </w:tabs>
              <w:snapToGrid w:val="0"/>
              <w:jc w:val="center"/>
              <w:rPr>
                <w:rFonts w:ascii="Times New Roman" w:hAnsi="Times New Roman" w:cs="Times New Roman"/>
                <w:lang w:val="en-US"/>
              </w:rPr>
            </w:pPr>
            <m:oMath>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w:r w:rsidR="001D05E5">
              <w:t>)</w:t>
            </w:r>
          </w:p>
        </w:tc>
        <w:tc>
          <w:tcPr>
            <w:tcW w:w="1338" w:type="dxa"/>
            <w:tcBorders>
              <w:top w:val="single" w:sz="4" w:space="0" w:color="auto"/>
              <w:left w:val="single" w:sz="4" w:space="0" w:color="auto"/>
              <w:bottom w:val="single" w:sz="4" w:space="0" w:color="auto"/>
              <w:right w:val="single" w:sz="4" w:space="0" w:color="auto"/>
            </w:tcBorders>
            <w:shd w:val="clear" w:color="auto" w:fill="auto"/>
          </w:tcPr>
          <w:p w14:paraId="73C329F0" w14:textId="5567B363" w:rsidR="001D05E5" w:rsidRPr="00676B64" w:rsidRDefault="00375F23" w:rsidP="001D05E5">
            <w:pPr>
              <w:tabs>
                <w:tab w:val="left" w:pos="360"/>
              </w:tabs>
              <w:snapToGrid w:val="0"/>
              <w:jc w:val="center"/>
              <w:rPr>
                <w:rFonts w:ascii="Times New Roman" w:hAnsi="Times New Roman" w:cs="Times New Roman"/>
                <w:lang w:val="en-US"/>
              </w:rPr>
            </w:pPr>
            <m:oMathPara>
              <m:oMath>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m:oMathPara>
          </w:p>
        </w:tc>
      </w:tr>
      <w:tr w:rsidR="001D05E5" w:rsidRPr="0008242B" w14:paraId="7E4AEE4C" w14:textId="77777777" w:rsidTr="001D05E5">
        <w:trPr>
          <w:trHeight w:val="404"/>
        </w:trPr>
        <w:tc>
          <w:tcPr>
            <w:tcW w:w="421" w:type="dxa"/>
            <w:tcBorders>
              <w:top w:val="single" w:sz="4" w:space="0" w:color="auto"/>
              <w:left w:val="single" w:sz="4" w:space="0" w:color="auto"/>
              <w:bottom w:val="single" w:sz="4" w:space="0" w:color="auto"/>
              <w:right w:val="single" w:sz="4" w:space="0" w:color="auto"/>
            </w:tcBorders>
            <w:shd w:val="clear" w:color="auto" w:fill="auto"/>
          </w:tcPr>
          <w:p w14:paraId="4D7AC341" w14:textId="3B8485F9" w:rsidR="001D05E5" w:rsidRPr="0008242B" w:rsidRDefault="001D05E5" w:rsidP="001D05E5">
            <w:pPr>
              <w:tabs>
                <w:tab w:val="left" w:pos="360"/>
              </w:tabs>
              <w:snapToGrid w:val="0"/>
              <w:jc w:val="center"/>
              <w:rPr>
                <w:rFonts w:ascii="Times New Roman" w:hAnsi="Times New Roman" w:cs="Times New Roman"/>
                <w:lang w:val="en-US"/>
              </w:rPr>
            </w:pPr>
            <w:r w:rsidRPr="005F140D">
              <w:t>θ</w:t>
            </w:r>
            <w:r w:rsidRPr="005F140D">
              <w:rPr>
                <w:vertAlign w:val="subscript"/>
              </w:rPr>
              <w:t xml:space="preserve"> </w:t>
            </w:r>
            <w:r>
              <w:rPr>
                <w:vertAlign w:val="subscript"/>
              </w:rPr>
              <w:t>5</w:t>
            </w:r>
          </w:p>
        </w:tc>
        <w:tc>
          <w:tcPr>
            <w:tcW w:w="1373" w:type="dxa"/>
            <w:tcBorders>
              <w:top w:val="single" w:sz="4" w:space="0" w:color="auto"/>
              <w:left w:val="single" w:sz="4" w:space="0" w:color="auto"/>
              <w:bottom w:val="single" w:sz="4" w:space="0" w:color="auto"/>
              <w:right w:val="single" w:sz="4" w:space="0" w:color="auto"/>
            </w:tcBorders>
            <w:shd w:val="clear" w:color="auto" w:fill="auto"/>
          </w:tcPr>
          <w:p w14:paraId="79A17844" w14:textId="3A356B02" w:rsidR="001D05E5" w:rsidRPr="00676B64" w:rsidRDefault="001D05E5" w:rsidP="001D05E5">
            <w:pPr>
              <w:tabs>
                <w:tab w:val="left" w:pos="360"/>
              </w:tabs>
              <w:snapToGrid w:val="0"/>
              <w:jc w:val="center"/>
              <w:rPr>
                <w:rFonts w:ascii="Times New Roman" w:hAnsi="Times New Roman" w:cs="Times New Roman"/>
                <w:lang w:val="en-US"/>
              </w:rPr>
            </w:pPr>
            <m:oMathPara>
              <m:oMath>
                <m:r>
                  <w:rPr>
                    <w:rFonts w:ascii="Cambria Math" w:hAnsi="Cambria Math"/>
                  </w:rPr>
                  <m:t>0</m:t>
                </m:r>
              </m:oMath>
            </m:oMathPara>
          </w:p>
        </w:tc>
        <w:tc>
          <w:tcPr>
            <w:tcW w:w="1581" w:type="dxa"/>
            <w:tcBorders>
              <w:top w:val="single" w:sz="4" w:space="0" w:color="auto"/>
              <w:left w:val="single" w:sz="4" w:space="0" w:color="auto"/>
              <w:bottom w:val="single" w:sz="4" w:space="0" w:color="auto"/>
              <w:right w:val="single" w:sz="4" w:space="0" w:color="auto"/>
            </w:tcBorders>
            <w:shd w:val="clear" w:color="auto" w:fill="auto"/>
          </w:tcPr>
          <w:p w14:paraId="428FB8DF" w14:textId="590AB98A" w:rsidR="001D05E5" w:rsidRPr="00676B64" w:rsidRDefault="001D05E5" w:rsidP="001D05E5">
            <w:pPr>
              <w:tabs>
                <w:tab w:val="left" w:pos="360"/>
              </w:tabs>
              <w:snapToGrid w:val="0"/>
              <w:jc w:val="center"/>
              <w:rPr>
                <w:rFonts w:ascii="Times New Roman" w:hAnsi="Times New Roman" w:cs="Times New Roman"/>
                <w:lang w:val="en-US"/>
              </w:rPr>
            </w:pPr>
            <m:oMathPara>
              <m:oMath>
                <m:r>
                  <w:rPr>
                    <w:rFonts w:ascii="Cambria Math" w:hAnsi="Cambria Math"/>
                  </w:rPr>
                  <m:t>0</m:t>
                </m:r>
              </m:oMath>
            </m:oMathPara>
          </w:p>
        </w:tc>
        <w:tc>
          <w:tcPr>
            <w:tcW w:w="1338" w:type="dxa"/>
            <w:tcBorders>
              <w:top w:val="single" w:sz="4" w:space="0" w:color="auto"/>
              <w:left w:val="single" w:sz="4" w:space="0" w:color="auto"/>
              <w:bottom w:val="single" w:sz="4" w:space="0" w:color="auto"/>
              <w:right w:val="single" w:sz="4" w:space="0" w:color="auto"/>
            </w:tcBorders>
            <w:shd w:val="clear" w:color="auto" w:fill="auto"/>
          </w:tcPr>
          <w:p w14:paraId="1EB419B5" w14:textId="4DC0533B" w:rsidR="001D05E5" w:rsidRPr="00676B64" w:rsidRDefault="001D05E5" w:rsidP="001D05E5">
            <w:pPr>
              <w:tabs>
                <w:tab w:val="left" w:pos="360"/>
              </w:tabs>
              <w:snapToGrid w:val="0"/>
              <w:jc w:val="center"/>
              <w:rPr>
                <w:rFonts w:ascii="Times New Roman" w:hAnsi="Times New Roman" w:cs="Times New Roman"/>
                <w:lang w:val="en-US"/>
              </w:rPr>
            </w:pPr>
            <m:oMathPara>
              <m:oMath>
                <m:r>
                  <w:rPr>
                    <w:rFonts w:ascii="Cambria Math" w:hAnsi="Cambria Math"/>
                  </w:rPr>
                  <m:t>0</m:t>
                </m:r>
              </m:oMath>
            </m:oMathPara>
          </w:p>
        </w:tc>
      </w:tr>
    </w:tbl>
    <w:p w14:paraId="00AC49E4" w14:textId="77777777" w:rsidR="00912FB0" w:rsidRPr="00912FB0" w:rsidRDefault="00912FB0" w:rsidP="00912FB0">
      <w:pPr>
        <w:tabs>
          <w:tab w:val="left" w:pos="360"/>
        </w:tabs>
        <w:snapToGrid w:val="0"/>
        <w:jc w:val="both"/>
        <w:rPr>
          <w:rFonts w:ascii="Times New Roman" w:hAnsi="Times New Roman" w:cs="Times New Roman"/>
          <w:lang w:val="en-US"/>
        </w:rPr>
      </w:pPr>
    </w:p>
    <w:p w14:paraId="6C9B68EC" w14:textId="610BEA60" w:rsidR="00912FB0" w:rsidRPr="00912FB0" w:rsidRDefault="00375F23" w:rsidP="00912FB0">
      <w:pPr>
        <w:tabs>
          <w:tab w:val="left" w:pos="360"/>
        </w:tabs>
        <w:snapToGrid w:val="0"/>
        <w:jc w:val="both"/>
        <w:rPr>
          <w:rFonts w:ascii="Times New Roman" w:hAnsi="Times New Roman" w:cs="Times New Roman"/>
          <w:lang w:val="en-US"/>
        </w:rPr>
      </w:pPr>
      <m:oMath>
        <m:d>
          <m:dPr>
            <m:begChr m:val="["/>
            <m:endChr m:val="]"/>
            <m:ctrlPr>
              <w:rPr>
                <w:rFonts w:ascii="Cambria Math" w:eastAsia="DengXian" w:hAnsi="Cambria Math" w:cs="Times New Roman"/>
                <w:i/>
                <w:sz w:val="22"/>
                <w:szCs w:val="22"/>
                <w:lang w:val="en-US" w:eastAsia="zh-CN"/>
              </w:rPr>
            </m:ctrlPr>
          </m:dPr>
          <m:e>
            <m:m>
              <m:mPr>
                <m:mcs>
                  <m:mc>
                    <m:mcPr>
                      <m:count m:val="1"/>
                      <m:mcJc m:val="center"/>
                    </m:mcPr>
                  </m:mc>
                </m:mcs>
                <m:ctrlPr>
                  <w:rPr>
                    <w:rFonts w:ascii="Cambria Math" w:eastAsia="DengXian" w:hAnsi="Cambria Math" w:cs="Times New Roman"/>
                    <w:i/>
                    <w:sz w:val="22"/>
                    <w:szCs w:val="22"/>
                    <w:lang w:val="en-US" w:eastAsia="zh-CN"/>
                  </w:rPr>
                </m:ctrlPr>
              </m:mP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e>
                  </m:acc>
                </m:e>
              </m:m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y</m:t>
                          </m:r>
                        </m:sub>
                      </m:sSub>
                    </m:e>
                  </m:acc>
                </m:e>
              </m:m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z</m:t>
                          </m:r>
                        </m:sub>
                      </m:sSub>
                    </m:e>
                  </m:acc>
                </m:e>
              </m:mr>
            </m:m>
          </m:e>
        </m:d>
      </m:oMath>
      <w:r w:rsidR="00912FB0" w:rsidRPr="00912FB0">
        <w:rPr>
          <w:rFonts w:ascii="Times New Roman" w:hAnsi="Times New Roman" w:cs="Times New Roman"/>
          <w:lang w:val="en-US"/>
        </w:rPr>
        <w:t xml:space="preserve"> = </w:t>
      </w:r>
      <m:oMath>
        <m:d>
          <m:dPr>
            <m:begChr m:val="["/>
            <m:endChr m:val="]"/>
            <m:ctrlPr>
              <w:rPr>
                <w:rFonts w:ascii="Cambria Math" w:eastAsia="DengXian" w:hAnsi="Cambria Math" w:cs="Times New Roman"/>
                <w:i/>
                <w:sz w:val="22"/>
                <w:szCs w:val="22"/>
                <w:lang w:val="en-US" w:eastAsia="zh-CN"/>
              </w:rPr>
            </m:ctrlPr>
          </m:dPr>
          <m:e>
            <m:m>
              <m:mPr>
                <m:mcs>
                  <m:mc>
                    <m:mcPr>
                      <m:count m:val="5"/>
                      <m:mcJc m:val="center"/>
                    </m:mcPr>
                  </m:mc>
                </m:mcs>
                <m:ctrlPr>
                  <w:rPr>
                    <w:rFonts w:ascii="Cambria Math" w:eastAsia="DengXian" w:hAnsi="Cambria Math" w:cs="Times New Roman"/>
                    <w:i/>
                    <w:sz w:val="22"/>
                    <w:szCs w:val="22"/>
                    <w:lang w:val="en-US" w:eastAsia="zh-CN"/>
                  </w:rPr>
                </m:ctrlPr>
              </m:mPr>
              <m:mr>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1</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2</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3</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4</m:t>
                          </m:r>
                        </m:sub>
                      </m:sSub>
                    </m:den>
                  </m:f>
                </m:e>
                <m:e>
                  <m:f>
                    <m:fPr>
                      <m:ctrlPr>
                        <w:rPr>
                          <w:rFonts w:ascii="Cambria Math" w:eastAsia="DengXian" w:hAnsi="Cambria Math" w:cs="Times New Roman"/>
                          <w:i/>
                          <w:sz w:val="22"/>
                          <w:szCs w:val="22"/>
                          <w:lang w:val="en-US" w:eastAsia="zh-CN"/>
                        </w:rPr>
                      </m:ctrlPr>
                    </m:fPr>
                    <m:num>
                      <m: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5</m:t>
                          </m:r>
                        </m:sub>
                      </m:sSub>
                    </m:den>
                  </m:f>
                  <m:ctrlPr>
                    <w:rPr>
                      <w:rFonts w:ascii="Cambria Math" w:eastAsia="Cambria Math" w:hAnsi="Cambria Math" w:cs="Cambria Math"/>
                      <w:i/>
                      <w:sz w:val="22"/>
                      <w:szCs w:val="22"/>
                      <w:lang w:val="en-US" w:eastAsia="zh-CN"/>
                    </w:rPr>
                  </m:ctrlPr>
                </m:e>
              </m:mr>
              <m:mr>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y</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1</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y</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2</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y</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3</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y</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4</m:t>
                          </m:r>
                        </m:sub>
                      </m:sSub>
                    </m:den>
                  </m:f>
                </m:e>
                <m:e>
                  <m:f>
                    <m:fPr>
                      <m:ctrlPr>
                        <w:rPr>
                          <w:rFonts w:ascii="Cambria Math" w:eastAsia="DengXian" w:hAnsi="Cambria Math" w:cs="Times New Roman"/>
                          <w:i/>
                          <w:sz w:val="22"/>
                          <w:szCs w:val="22"/>
                          <w:lang w:val="en-US" w:eastAsia="zh-CN"/>
                        </w:rPr>
                      </m:ctrlPr>
                    </m:fPr>
                    <m:num>
                      <m: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y</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5</m:t>
                          </m:r>
                        </m:sub>
                      </m:sSub>
                    </m:den>
                  </m:f>
                  <m:ctrlPr>
                    <w:rPr>
                      <w:rFonts w:ascii="Cambria Math" w:eastAsia="Cambria Math" w:hAnsi="Cambria Math" w:cs="Cambria Math"/>
                      <w:i/>
                      <w:sz w:val="22"/>
                      <w:szCs w:val="22"/>
                      <w:lang w:val="en-US" w:eastAsia="zh-CN"/>
                    </w:rPr>
                  </m:ctrlPr>
                </m:e>
              </m:mr>
              <m:mr>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z</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1</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z</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2</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z</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3</m:t>
                          </m:r>
                        </m:sub>
                      </m:sSub>
                    </m:den>
                  </m:f>
                </m:e>
                <m:e>
                  <m:f>
                    <m:fPr>
                      <m:ctrlPr>
                        <w:rPr>
                          <w:rFonts w:ascii="Cambria Math" w:eastAsia="DengXian" w:hAnsi="Cambria Math" w:cs="Times New Roman"/>
                          <w:i/>
                          <w:sz w:val="22"/>
                          <w:szCs w:val="22"/>
                          <w:lang w:val="en-US" w:eastAsia="zh-CN"/>
                        </w:rPr>
                      </m:ctrlPr>
                    </m:fPr>
                    <m:num>
                      <m:r>
                        <m:rPr>
                          <m:sty m:val="p"/>
                        </m:rPr>
                        <w:rPr>
                          <w:rFonts w:ascii="Cambria Math" w:eastAsia="DengXian" w:hAnsi="Cambria Math" w:cs="Times New Roman"/>
                          <w:sz w:val="22"/>
                          <w:szCs w:val="22"/>
                          <w:lang w:val="en-US" w:eastAsia="zh-CN"/>
                        </w:rPr>
                        <m:t>d</m:t>
                      </m:r>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z</m:t>
                          </m:r>
                        </m:sub>
                      </m:sSub>
                    </m:num>
                    <m:den>
                      <m:r>
                        <w:rPr>
                          <w:rFonts w:ascii="Cambria Math" w:eastAsia="DengXian" w:hAnsi="Cambria Math" w:cs="Times New Roman"/>
                          <w:sz w:val="22"/>
                          <w:szCs w:val="22"/>
                          <w:lang w:val="en-US" w:eastAsia="zh-CN"/>
                        </w:rPr>
                        <m:t>d</m:t>
                      </m:r>
                      <m:sSub>
                        <m:sSubPr>
                          <m:ctrlPr>
                            <w:rPr>
                              <w:rFonts w:ascii="Cambria Math" w:eastAsia="DengXian" w:hAnsi="Cambria Math" w:cs="Times New Roman"/>
                              <w:sz w:val="22"/>
                              <w:szCs w:val="22"/>
                              <w:lang w:val="en-US" w:eastAsia="zh-CN"/>
                            </w:rPr>
                          </m:ctrlPr>
                        </m:sSubPr>
                        <m:e>
                          <m:r>
                            <m:rPr>
                              <m:sty m:val="p"/>
                            </m:rPr>
                            <w:rPr>
                              <w:rFonts w:ascii="Cambria Math" w:eastAsia="DengXian" w:hAnsi="Cambria Math" w:cs="Times New Roman"/>
                              <w:sz w:val="22"/>
                              <w:szCs w:val="22"/>
                              <w:lang w:val="en-US" w:eastAsia="zh-CN"/>
                            </w:rPr>
                            <m:t>θ</m:t>
                          </m:r>
                        </m:e>
                        <m:sub>
                          <m:r>
                            <m:rPr>
                              <m:sty m:val="p"/>
                            </m:rPr>
                            <w:rPr>
                              <w:rFonts w:ascii="Cambria Math" w:eastAsia="DengXian" w:hAnsi="Cambria Math" w:cs="Times New Roman"/>
                              <w:sz w:val="22"/>
                              <w:szCs w:val="22"/>
                              <w:lang w:val="en-US" w:eastAsia="zh-CN"/>
                            </w:rPr>
                            <m:t>4</m:t>
                          </m:r>
                        </m:sub>
                      </m:sSub>
                    </m:den>
                  </m:f>
                  <m:ctrlPr>
                    <w:rPr>
                      <w:rFonts w:ascii="Cambria Math" w:eastAsia="Cambria Math" w:hAnsi="Cambria Math" w:cs="Cambria Math"/>
                      <w:i/>
                      <w:sz w:val="22"/>
                      <w:szCs w:val="22"/>
                      <w:lang w:val="en-US" w:eastAsia="zh-CN"/>
                    </w:rPr>
                  </m:ctrlPr>
                </m:e>
                <m:e>
                  <m:f>
                    <m:fPr>
                      <m:ctrlPr>
                        <w:rPr>
                          <w:rFonts w:ascii="Cambria Math" w:eastAsia="Cambria Math" w:hAnsi="Cambria Math" w:cs="Cambria Math"/>
                          <w:i/>
                          <w:sz w:val="22"/>
                          <w:szCs w:val="22"/>
                          <w:lang w:val="en-US" w:eastAsia="zh-CN"/>
                        </w:rPr>
                      </m:ctrlPr>
                    </m:fPr>
                    <m:num>
                      <m:r>
                        <w:rPr>
                          <w:rFonts w:ascii="Cambria Math" w:eastAsia="Cambria Math" w:hAnsi="Cambria Math" w:cs="Cambria Math"/>
                          <w:sz w:val="22"/>
                          <w:szCs w:val="22"/>
                          <w:lang w:val="en-US" w:eastAsia="zh-CN"/>
                        </w:rPr>
                        <m:t>d</m:t>
                      </m:r>
                      <m:sSub>
                        <m:sSubPr>
                          <m:ctrlPr>
                            <w:rPr>
                              <w:rFonts w:ascii="Cambria Math" w:eastAsia="Cambria Math" w:hAnsi="Cambria Math" w:cs="Cambria Math"/>
                              <w:i/>
                              <w:sz w:val="22"/>
                              <w:szCs w:val="22"/>
                              <w:lang w:val="en-US" w:eastAsia="zh-CN"/>
                            </w:rPr>
                          </m:ctrlPr>
                        </m:sSubPr>
                        <m:e>
                          <m:r>
                            <w:rPr>
                              <w:rFonts w:ascii="Cambria Math" w:eastAsia="Cambria Math" w:hAnsi="Cambria Math" w:cs="Cambria Math"/>
                              <w:sz w:val="22"/>
                              <w:szCs w:val="22"/>
                              <w:lang w:val="en-US" w:eastAsia="zh-CN"/>
                            </w:rPr>
                            <m:t>p</m:t>
                          </m:r>
                        </m:e>
                        <m:sub>
                          <m:r>
                            <w:rPr>
                              <w:rFonts w:ascii="Cambria Math" w:eastAsia="Cambria Math" w:hAnsi="Cambria Math" w:cs="Cambria Math"/>
                              <w:sz w:val="22"/>
                              <w:szCs w:val="22"/>
                              <w:lang w:val="en-US" w:eastAsia="zh-CN"/>
                            </w:rPr>
                            <m:t>z</m:t>
                          </m:r>
                        </m:sub>
                      </m:sSub>
                    </m:num>
                    <m:den>
                      <m:r>
                        <w:rPr>
                          <w:rFonts w:ascii="Cambria Math" w:eastAsia="Cambria Math" w:hAnsi="Cambria Math" w:cs="Cambria Math"/>
                          <w:sz w:val="22"/>
                          <w:szCs w:val="22"/>
                          <w:lang w:val="en-US" w:eastAsia="zh-CN"/>
                        </w:rPr>
                        <m:t>d</m:t>
                      </m:r>
                      <m:sSub>
                        <m:sSubPr>
                          <m:ctrlPr>
                            <w:rPr>
                              <w:rFonts w:ascii="Cambria Math" w:eastAsia="Cambria Math" w:hAnsi="Cambria Math" w:cs="Cambria Math"/>
                              <w:i/>
                              <w:sz w:val="22"/>
                              <w:szCs w:val="22"/>
                              <w:lang w:val="en-US" w:eastAsia="zh-CN"/>
                            </w:rPr>
                          </m:ctrlPr>
                        </m:sSubPr>
                        <m:e>
                          <m:r>
                            <w:rPr>
                              <w:rFonts w:ascii="Cambria Math" w:eastAsia="Cambria Math" w:hAnsi="Cambria Math" w:cs="Cambria Math"/>
                              <w:sz w:val="22"/>
                              <w:szCs w:val="22"/>
                              <w:lang w:val="en-US" w:eastAsia="zh-CN"/>
                            </w:rPr>
                            <m:t>θ</m:t>
                          </m:r>
                        </m:e>
                        <m:sub>
                          <m:r>
                            <w:rPr>
                              <w:rFonts w:ascii="Cambria Math" w:eastAsia="Cambria Math" w:hAnsi="Cambria Math" w:cs="Cambria Math"/>
                              <w:sz w:val="22"/>
                              <w:szCs w:val="22"/>
                              <w:lang w:val="en-US" w:eastAsia="zh-CN"/>
                            </w:rPr>
                            <m:t>5</m:t>
                          </m:r>
                        </m:sub>
                      </m:sSub>
                    </m:den>
                  </m:f>
                </m:e>
              </m:mr>
            </m:m>
          </m:e>
        </m:d>
        <m:d>
          <m:dPr>
            <m:begChr m:val="["/>
            <m:endChr m:val="]"/>
            <m:ctrlPr>
              <w:rPr>
                <w:rFonts w:ascii="Cambria Math" w:eastAsia="DengXian" w:hAnsi="Cambria Math" w:cs="Times New Roman"/>
                <w:i/>
                <w:sz w:val="22"/>
                <w:szCs w:val="22"/>
                <w:lang w:val="en-US" w:eastAsia="zh-CN"/>
              </w:rPr>
            </m:ctrlPr>
          </m:dPr>
          <m:e>
            <m:m>
              <m:mPr>
                <m:mcs>
                  <m:mc>
                    <m:mcPr>
                      <m:count m:val="1"/>
                      <m:mcJc m:val="center"/>
                    </m:mcPr>
                  </m:mc>
                </m:mcs>
                <m:ctrlPr>
                  <w:rPr>
                    <w:rFonts w:ascii="Cambria Math" w:eastAsia="DengXian" w:hAnsi="Cambria Math" w:cs="Times New Roman"/>
                    <w:i/>
                    <w:sz w:val="22"/>
                    <w:szCs w:val="22"/>
                    <w:lang w:val="en-US" w:eastAsia="zh-CN"/>
                  </w:rPr>
                </m:ctrlPr>
              </m:mP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1</m:t>
                          </m:r>
                        </m:sub>
                      </m:sSub>
                    </m:e>
                  </m:acc>
                  <m:ctrlPr>
                    <w:rPr>
                      <w:rFonts w:ascii="Cambria Math" w:eastAsia="Cambria Math" w:hAnsi="Cambria Math" w:cs="Cambria Math"/>
                      <w:i/>
                      <w:sz w:val="22"/>
                      <w:szCs w:val="22"/>
                      <w:lang w:val="en-US" w:eastAsia="zh-CN"/>
                    </w:rPr>
                  </m:ctrlPr>
                </m:e>
              </m:mr>
              <m:mr>
                <m:e>
                  <m:acc>
                    <m:accPr>
                      <m:chr m:val="̇"/>
                      <m:ctrlPr>
                        <w:rPr>
                          <w:rFonts w:ascii="Cambria Math" w:eastAsia="Cambria Math" w:hAnsi="Cambria Math" w:cs="Cambria Math"/>
                          <w:i/>
                          <w:sz w:val="22"/>
                          <w:szCs w:val="22"/>
                          <w:lang w:val="en-US" w:eastAsia="zh-CN"/>
                        </w:rPr>
                      </m:ctrlPr>
                    </m:accPr>
                    <m:e>
                      <m:sSub>
                        <m:sSubPr>
                          <m:ctrlPr>
                            <w:rPr>
                              <w:rFonts w:ascii="Cambria Math" w:eastAsia="Cambria Math" w:hAnsi="Cambria Math" w:cs="Cambria Math"/>
                              <w:i/>
                              <w:sz w:val="22"/>
                              <w:szCs w:val="22"/>
                              <w:lang w:val="en-US" w:eastAsia="zh-CN"/>
                            </w:rPr>
                          </m:ctrlPr>
                        </m:sSubPr>
                        <m:e>
                          <m:r>
                            <w:rPr>
                              <w:rFonts w:ascii="Cambria Math" w:eastAsia="Cambria Math" w:hAnsi="Cambria Math" w:cs="Cambria Math"/>
                              <w:sz w:val="22"/>
                              <w:szCs w:val="22"/>
                              <w:lang w:val="en-US" w:eastAsia="zh-CN"/>
                            </w:rPr>
                            <m:t>θ</m:t>
                          </m:r>
                        </m:e>
                        <m:sub>
                          <m:r>
                            <w:rPr>
                              <w:rFonts w:ascii="Cambria Math" w:eastAsia="Cambria Math" w:hAnsi="Cambria Math" w:cs="Cambria Math"/>
                              <w:sz w:val="22"/>
                              <w:szCs w:val="22"/>
                              <w:lang w:val="en-US" w:eastAsia="zh-CN"/>
                            </w:rPr>
                            <m:t>2</m:t>
                          </m:r>
                        </m:sub>
                      </m:sSub>
                    </m:e>
                  </m:acc>
                  <m:ctrlPr>
                    <w:rPr>
                      <w:rFonts w:ascii="Cambria Math" w:eastAsia="Cambria Math" w:hAnsi="Cambria Math" w:cs="Cambria Math"/>
                      <w:i/>
                      <w:sz w:val="22"/>
                      <w:szCs w:val="22"/>
                      <w:lang w:val="en-US" w:eastAsia="zh-CN"/>
                    </w:rPr>
                  </m:ctrlPr>
                </m:e>
              </m:m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3</m:t>
                          </m:r>
                        </m:sub>
                      </m:sSub>
                    </m:e>
                  </m:acc>
                </m:e>
              </m:m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4</m:t>
                          </m:r>
                        </m:sub>
                      </m:sSub>
                    </m:e>
                  </m:acc>
                </m:e>
              </m:mr>
              <m:mr>
                <m:e>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5</m:t>
                          </m:r>
                        </m:sub>
                      </m:sSub>
                    </m:e>
                  </m:acc>
                </m:e>
              </m:mr>
            </m:m>
          </m:e>
        </m:d>
      </m:oMath>
    </w:p>
    <w:p w14:paraId="21150F50" w14:textId="64BE2DF8" w:rsidR="00912FB0" w:rsidRPr="00912FB0" w:rsidRDefault="00375F23" w:rsidP="009C2724">
      <w:pPr>
        <w:tabs>
          <w:tab w:val="left" w:pos="360"/>
        </w:tabs>
        <w:snapToGrid w:val="0"/>
        <w:rPr>
          <w:rFonts w:ascii="Times New Roman" w:hAnsi="Times New Roman" w:cs="Times New Roman"/>
          <w:lang w:val="en-US"/>
        </w:rPr>
      </w:pPr>
      <m:oMath>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p</m:t>
                </m:r>
              </m:e>
              <m:sub>
                <m:r>
                  <w:rPr>
                    <w:rFonts w:ascii="Cambria Math" w:eastAsia="DengXian" w:hAnsi="Cambria Math" w:cs="Times New Roman"/>
                    <w:sz w:val="22"/>
                    <w:szCs w:val="22"/>
                    <w:lang w:val="en-US" w:eastAsia="zh-CN"/>
                  </w:rPr>
                  <m:t>x</m:t>
                </m:r>
              </m:sub>
            </m:sSub>
          </m:e>
        </m:acc>
      </m:oMath>
      <w:r w:rsidR="00912FB0" w:rsidRPr="00912FB0">
        <w:rPr>
          <w:rFonts w:ascii="Times New Roman" w:hAnsi="Times New Roman" w:cs="Times New Roman"/>
          <w:lang w:val="en-US"/>
        </w:rPr>
        <w:t xml:space="preserve"> = </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1</m:t>
                </m:r>
              </m:sub>
            </m:sSub>
          </m:e>
        </m:acc>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 xml:space="preserve">2 </m:t>
                </m:r>
              </m:sub>
            </m:sSub>
          </m:e>
        </m:acc>
        <m:sSub>
          <m:sSubPr>
            <m:ctrlPr>
              <w:rPr>
                <w:rFonts w:ascii="Cambria Math" w:hAnsi="Cambria Math"/>
                <w:i/>
              </w:rPr>
            </m:ctrlPr>
          </m:sSubPr>
          <m:e>
            <m:sSub>
              <m:sSubPr>
                <m:ctrlPr>
                  <w:rPr>
                    <w:rFonts w:ascii="Cambria Math" w:hAnsi="Cambria Math"/>
                    <w:i/>
                  </w:rPr>
                </m:ctrlPr>
              </m:sSubPr>
              <m:e>
                <m:r>
                  <w:rPr>
                    <w:rFonts w:ascii="Cambria Math" w:hAnsi="Cambria Math"/>
                  </w:rPr>
                  <m:t>- (L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3</m:t>
                </m:r>
              </m:sub>
            </m:sSub>
          </m:e>
        </m:acc>
      </m:oMath>
      <w:r w:rsidR="00912FB0" w:rsidRPr="00912FB0">
        <w:rPr>
          <w:rFonts w:ascii="Times New Roman" w:hAnsi="Times New Roman" w:cs="Times New Roman"/>
          <w:lang w:val="en-US"/>
        </w:rPr>
        <w:t xml:space="preserve"> </w:t>
      </w:r>
      <m:oMath>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m:rPr>
            <m:sty m:val="p"/>
          </m:rPr>
          <w:rPr>
            <w:rFonts w:ascii="Cambria Math" w:hAnsi="Cambria Math"/>
          </w:rPr>
          <m:t>)</m:t>
        </m:r>
        <m:acc>
          <m:accPr>
            <m:chr m:val="̇"/>
            <m:ctrlPr>
              <w:rPr>
                <w:rFonts w:ascii="Cambria Math" w:eastAsia="DengXian" w:hAnsi="Cambria Math" w:cs="Times New Roman"/>
                <w:i/>
                <w:sz w:val="22"/>
                <w:szCs w:val="22"/>
                <w:lang w:val="en-US" w:eastAsia="zh-CN"/>
              </w:rPr>
            </m:ctrlPr>
          </m:accPr>
          <m:e>
            <m:sSub>
              <m:sSubPr>
                <m:ctrlPr>
                  <w:rPr>
                    <w:rFonts w:ascii="Cambria Math" w:eastAsia="DengXian" w:hAnsi="Cambria Math" w:cs="Times New Roman"/>
                    <w:i/>
                    <w:sz w:val="22"/>
                    <w:szCs w:val="22"/>
                    <w:lang w:val="en-US" w:eastAsia="zh-CN"/>
                  </w:rPr>
                </m:ctrlPr>
              </m:sSubPr>
              <m:e>
                <m:r>
                  <w:rPr>
                    <w:rFonts w:ascii="Cambria Math" w:eastAsia="DengXian" w:hAnsi="Cambria Math" w:cs="Times New Roman"/>
                    <w:sz w:val="22"/>
                    <w:szCs w:val="22"/>
                    <w:lang w:val="en-US" w:eastAsia="zh-CN"/>
                  </w:rPr>
                  <m:t>θ</m:t>
                </m:r>
              </m:e>
              <m:sub>
                <m:r>
                  <w:rPr>
                    <w:rFonts w:ascii="Cambria Math" w:eastAsia="DengXian" w:hAnsi="Cambria Math" w:cs="Times New Roman"/>
                    <w:sz w:val="22"/>
                    <w:szCs w:val="22"/>
                    <w:lang w:val="en-US" w:eastAsia="zh-CN"/>
                  </w:rPr>
                  <m:t>4</m:t>
                </m:r>
              </m:sub>
            </m:sSub>
          </m:e>
        </m:acc>
      </m:oMath>
    </w:p>
    <w:p w14:paraId="3FF92C88" w14:textId="76F96AA8" w:rsidR="00912FB0" w:rsidRPr="00912FB0" w:rsidRDefault="00375F23" w:rsidP="00B233FC">
      <w:pPr>
        <w:tabs>
          <w:tab w:val="left" w:pos="360"/>
        </w:tabs>
        <w:snapToGrid w:val="0"/>
        <w:rPr>
          <w:rFonts w:ascii="Times New Roman" w:hAnsi="Times New Roman" w:cs="Times New Roman"/>
          <w:lang w:val="en-US"/>
        </w:rPr>
      </w:pPr>
      <m:oMath>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p</m:t>
                </m:r>
              </m:e>
              <m:sub>
                <m:r>
                  <w:rPr>
                    <w:rFonts w:ascii="Cambria Math" w:eastAsia="DengXian" w:hAnsi="Cambria Math" w:cs="Arial"/>
                    <w:sz w:val="22"/>
                    <w:szCs w:val="22"/>
                    <w:lang w:val="en-US" w:eastAsia="zh-CN"/>
                  </w:rPr>
                  <m:t>y</m:t>
                </m:r>
              </m:sub>
            </m:sSub>
          </m:e>
        </m:acc>
      </m:oMath>
      <w:r w:rsidR="00912FB0" w:rsidRPr="00912FB0">
        <w:rPr>
          <w:rFonts w:ascii="Times New Roman" w:hAnsi="Times New Roman" w:cs="Times New Roman"/>
          <w:lang w:val="en-US"/>
        </w:rPr>
        <w:t xml:space="preserve"> = </w:t>
      </w:r>
      <m:oMath>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θ</m:t>
                </m:r>
              </m:e>
              <m:sub>
                <m:r>
                  <w:rPr>
                    <w:rFonts w:ascii="Cambria Math" w:eastAsia="DengXian" w:hAnsi="Cambria Math" w:cs="Arial"/>
                    <w:sz w:val="22"/>
                    <w:szCs w:val="22"/>
                    <w:lang w:val="en-US" w:eastAsia="zh-CN"/>
                  </w:rPr>
                  <m:t>1</m:t>
                </m:r>
              </m:sub>
            </m:sSub>
          </m:e>
        </m:acc>
      </m:oMath>
      <w:r w:rsidR="00912FB0" w:rsidRPr="00912FB0">
        <w:rPr>
          <w:rFonts w:ascii="Times New Roman" w:hAnsi="Times New Roman" w:cs="Times New Roman"/>
          <w:lang w:val="en-US"/>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θ</m:t>
                </m:r>
              </m:e>
              <m:sub>
                <m:r>
                  <w:rPr>
                    <w:rFonts w:ascii="Cambria Math" w:eastAsia="DengXian" w:hAnsi="Cambria Math" w:cs="Arial"/>
                    <w:sz w:val="22"/>
                    <w:szCs w:val="22"/>
                    <w:lang w:val="en-US" w:eastAsia="zh-CN"/>
                  </w:rPr>
                  <m:t>2</m:t>
                </m:r>
              </m:sub>
            </m:sSub>
          </m:e>
        </m:acc>
      </m:oMath>
      <w:r w:rsidR="00912FB0" w:rsidRPr="00912FB0">
        <w:rPr>
          <w:rFonts w:ascii="Times New Roman" w:hAnsi="Times New Roman" w:cs="Times New Roman"/>
          <w:lang w:val="en-US"/>
        </w:rPr>
        <w:t xml:space="preserve"> </w:t>
      </w:r>
      <w:r w:rsidR="00F2663C" w:rsidRPr="00F2663C">
        <w:rPr>
          <w:rFonts w:ascii="Cambria Math" w:hAnsi="Cambria Math"/>
          <w:i/>
        </w:rPr>
        <w:br/>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θ</m:t>
                </m:r>
              </m:e>
              <m:sub>
                <m:r>
                  <w:rPr>
                    <w:rFonts w:ascii="Cambria Math" w:eastAsia="DengXian" w:hAnsi="Cambria Math" w:cs="Arial"/>
                    <w:sz w:val="22"/>
                    <w:szCs w:val="22"/>
                    <w:lang w:val="en-US" w:eastAsia="zh-CN"/>
                  </w:rPr>
                  <m:t>3</m:t>
                </m:r>
              </m:sub>
            </m:sSub>
          </m:e>
        </m:acc>
      </m:oMath>
      <w:r w:rsidR="00912FB0" w:rsidRPr="00912FB0">
        <w:rPr>
          <w:rFonts w:ascii="Times New Roman" w:hAnsi="Times New Roman" w:cs="Times New Roman"/>
          <w:lang w:val="en-US"/>
        </w:rPr>
        <w:t xml:space="preserve"> </w:t>
      </w:r>
      <m:oMath>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c</m:t>
            </m:r>
          </m:e>
          <m:sub>
            <m:r>
              <w:rPr>
                <w:rFonts w:ascii="Cambria Math" w:hAnsi="Cambria Math"/>
              </w:rPr>
              <m:t>234</m:t>
            </m:r>
          </m:sub>
        </m:sSub>
      </m:oMath>
      <w:r w:rsidR="00B233FC">
        <w:t>)</w:t>
      </w:r>
      <m:oMath>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θ</m:t>
                </m:r>
              </m:e>
              <m:sub>
                <m:r>
                  <w:rPr>
                    <w:rFonts w:ascii="Cambria Math" w:eastAsia="DengXian" w:hAnsi="Cambria Math" w:cs="Arial"/>
                    <w:sz w:val="22"/>
                    <w:szCs w:val="22"/>
                    <w:lang w:val="en-US" w:eastAsia="zh-CN"/>
                  </w:rPr>
                  <m:t>4</m:t>
                </m:r>
              </m:sub>
            </m:sSub>
          </m:e>
        </m:acc>
      </m:oMath>
    </w:p>
    <w:p w14:paraId="552E2749" w14:textId="463E48F0" w:rsidR="00912FB0" w:rsidRDefault="00375F23" w:rsidP="00332EF3">
      <w:pPr>
        <w:tabs>
          <w:tab w:val="left" w:pos="360"/>
        </w:tabs>
        <w:snapToGrid w:val="0"/>
        <w:rPr>
          <w:rFonts w:ascii="Times New Roman" w:hAnsi="Times New Roman" w:cs="Times New Roman"/>
          <w:i/>
          <w:lang w:val="en-US"/>
        </w:rPr>
      </w:pPr>
      <m:oMath>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p</m:t>
                </m:r>
              </m:e>
              <m:sub>
                <m:r>
                  <w:rPr>
                    <w:rFonts w:ascii="Cambria Math" w:eastAsia="DengXian" w:hAnsi="Cambria Math" w:cs="Arial"/>
                    <w:sz w:val="22"/>
                    <w:szCs w:val="22"/>
                    <w:lang w:val="en-US" w:eastAsia="zh-CN"/>
                  </w:rPr>
                  <m:t>z</m:t>
                </m:r>
              </m:sub>
            </m:sSub>
          </m:e>
        </m:acc>
      </m:oMath>
      <w:r w:rsidR="00912FB0" w:rsidRPr="00912FB0">
        <w:rPr>
          <w:rFonts w:ascii="Times New Roman" w:hAnsi="Times New Roman" w:cs="Times New Roman"/>
          <w:lang w:val="en-US"/>
        </w:rPr>
        <w:t xml:space="preserve"> = </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acc>
          <m:accPr>
            <m:chr m:val="̇"/>
            <m:ctrlPr>
              <w:rPr>
                <w:rFonts w:ascii="Cambria Math" w:hAnsi="Cambria Math" w:cs="Times New Roman"/>
                <w:i/>
                <w:lang w:val="en-US"/>
              </w:rPr>
            </m:ctrlPr>
          </m:accPr>
          <m:e>
            <m:sSub>
              <m:sSubPr>
                <m:ctrlPr>
                  <w:rPr>
                    <w:rFonts w:ascii="Cambria Math" w:hAnsi="Cambria Math" w:cs="Times New Roman"/>
                    <w:i/>
                    <w:lang w:val="en-US"/>
                  </w:rPr>
                </m:ctrlPr>
              </m:sSubPr>
              <m:e>
                <m:r>
                  <w:rPr>
                    <w:rFonts w:ascii="Cambria Math" w:hAnsi="Cambria Math" w:cs="Times New Roman"/>
                    <w:lang w:val="en-US"/>
                  </w:rPr>
                  <m:t>θ</m:t>
                </m:r>
              </m:e>
              <m:sub>
                <m:r>
                  <w:rPr>
                    <w:rFonts w:ascii="Cambria Math" w:hAnsi="Cambria Math" w:cs="Times New Roman"/>
                    <w:lang w:val="en-US"/>
                  </w:rPr>
                  <m:t>2</m:t>
                </m:r>
              </m:sub>
            </m:sSub>
          </m:e>
        </m:acc>
      </m:oMath>
      <w:r w:rsidR="00240CF6">
        <w:rPr>
          <w:rFonts w:ascii="Cambria Math" w:hAnsi="Cambria Math"/>
          <w:i/>
          <w:lang w:val="en-US"/>
        </w:rPr>
        <w:t xml:space="preserve"> </w:t>
      </w:r>
      <w:r w:rsidR="00332EF3">
        <w:rPr>
          <w:rFonts w:ascii="Times New Roman" w:hAnsi="Times New Roman" w:cs="Times New Roman"/>
          <w:lang w:val="en-US"/>
        </w:rPr>
        <w:t>+</w:t>
      </w:r>
      <m:oMath>
        <m:r>
          <w:rPr>
            <w:rFonts w:ascii="Cambria Math" w:eastAsia="DengXian" w:hAnsi="Cambria Math" w:cs="Arial"/>
            <w:sz w:val="22"/>
            <w:szCs w:val="22"/>
            <w:lang w:val="en-US" w:eastAsia="zh-CN"/>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eastAsia="DengXian" w:hAnsi="Cambria Math" w:cs="Arial"/>
            <w:sz w:val="22"/>
            <w:szCs w:val="22"/>
            <w:lang w:val="en-US" w:eastAsia="zh-CN"/>
          </w:rPr>
          <m:t>)</m:t>
        </m:r>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θ</m:t>
                </m:r>
              </m:e>
              <m:sub>
                <m:r>
                  <w:rPr>
                    <w:rFonts w:ascii="Cambria Math" w:eastAsia="DengXian" w:hAnsi="Cambria Math" w:cs="Arial"/>
                    <w:sz w:val="22"/>
                    <w:szCs w:val="22"/>
                    <w:lang w:val="en-US" w:eastAsia="zh-CN"/>
                  </w:rPr>
                  <m:t>3</m:t>
                </m:r>
              </m:sub>
            </m:sSub>
          </m:e>
        </m:acc>
      </m:oMath>
      <w:r w:rsidR="00912FB0" w:rsidRPr="00912FB0">
        <w:rPr>
          <w:rFonts w:ascii="Times New Roman" w:hAnsi="Times New Roman" w:cs="Times New Roman"/>
          <w:lang w:val="en-US"/>
        </w:rPr>
        <w:t xml:space="preserve"> </w:t>
      </w:r>
      <w:r w:rsidR="00332EF3">
        <w:rPr>
          <w:rFonts w:ascii="Times New Roman" w:hAnsi="Times New Roman" w:cs="Times New Roman"/>
          <w:lang w:val="en-US"/>
        </w:rPr>
        <w:t>+</w:t>
      </w:r>
      <m:oMath>
        <m:r>
          <w:rPr>
            <w:rFonts w:ascii="Cambria Math" w:eastAsia="DengXian" w:hAnsi="Cambria Math" w:cs="Arial"/>
            <w:sz w:val="22"/>
            <w:szCs w:val="22"/>
            <w:lang w:val="en-US" w:eastAsia="zh-CN"/>
          </w:rPr>
          <m:t>(</m:t>
        </m:r>
        <m:sSub>
          <m:sSubPr>
            <m:ctrlPr>
              <w:rPr>
                <w:rFonts w:ascii="Cambria Math" w:hAnsi="Cambria Math"/>
                <w:i/>
              </w:rPr>
            </m:ctrlPr>
          </m:sSubPr>
          <m:e>
            <m:r>
              <w:rPr>
                <w:rFonts w:ascii="Cambria Math" w:hAnsi="Cambria Math"/>
              </w:rPr>
              <m:t>L</m:t>
            </m:r>
          </m:e>
          <m:sub>
            <m:r>
              <w:rPr>
                <w:rFonts w:ascii="Cambria Math" w:hAnsi="Cambria Math"/>
              </w:rPr>
              <m:t>6</m:t>
            </m:r>
          </m:sub>
        </m:sSub>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eastAsia="DengXian" w:hAnsi="Cambria Math" w:cs="Arial"/>
            <w:sz w:val="22"/>
            <w:szCs w:val="22"/>
            <w:lang w:val="en-US" w:eastAsia="zh-CN"/>
          </w:rPr>
          <m:t>)</m:t>
        </m:r>
        <m:acc>
          <m:accPr>
            <m:chr m:val="̇"/>
            <m:ctrlPr>
              <w:rPr>
                <w:rFonts w:ascii="Cambria Math" w:eastAsia="DengXian" w:hAnsi="Cambria Math" w:cs="Arial"/>
                <w:i/>
                <w:sz w:val="22"/>
                <w:szCs w:val="22"/>
                <w:lang w:val="en-US" w:eastAsia="zh-CN"/>
              </w:rPr>
            </m:ctrlPr>
          </m:accPr>
          <m:e>
            <m:sSub>
              <m:sSubPr>
                <m:ctrlPr>
                  <w:rPr>
                    <w:rFonts w:ascii="Cambria Math" w:eastAsia="DengXian" w:hAnsi="Cambria Math" w:cs="Arial"/>
                    <w:i/>
                    <w:sz w:val="22"/>
                    <w:szCs w:val="22"/>
                    <w:lang w:val="en-US" w:eastAsia="zh-CN"/>
                  </w:rPr>
                </m:ctrlPr>
              </m:sSubPr>
              <m:e>
                <m:r>
                  <w:rPr>
                    <w:rFonts w:ascii="Cambria Math" w:eastAsia="DengXian" w:hAnsi="Cambria Math" w:cs="Arial"/>
                    <w:sz w:val="22"/>
                    <w:szCs w:val="22"/>
                    <w:lang w:val="en-US" w:eastAsia="zh-CN"/>
                  </w:rPr>
                  <m:t>θ</m:t>
                </m:r>
              </m:e>
              <m:sub>
                <m:r>
                  <w:rPr>
                    <w:rFonts w:ascii="Cambria Math" w:eastAsia="DengXian" w:hAnsi="Cambria Math" w:cs="Arial"/>
                    <w:sz w:val="22"/>
                    <w:szCs w:val="22"/>
                    <w:lang w:val="en-US" w:eastAsia="zh-CN"/>
                  </w:rPr>
                  <m:t>4</m:t>
                </m:r>
              </m:sub>
            </m:sSub>
          </m:e>
        </m:acc>
      </m:oMath>
    </w:p>
    <w:p w14:paraId="6408B348" w14:textId="77777777" w:rsidR="001D6CF4" w:rsidRDefault="001D6CF4" w:rsidP="009C2724">
      <w:pPr>
        <w:tabs>
          <w:tab w:val="left" w:pos="360"/>
        </w:tabs>
        <w:snapToGrid w:val="0"/>
        <w:rPr>
          <w:rFonts w:ascii="Times New Roman" w:hAnsi="Times New Roman" w:cs="Times New Roman"/>
          <w:i/>
          <w:lang w:val="en-US"/>
        </w:rPr>
      </w:pPr>
    </w:p>
    <w:p w14:paraId="6A1A7B9C" w14:textId="3B240463" w:rsidR="001D6CF4" w:rsidRDefault="00454C6A" w:rsidP="00454C6A">
      <w:pPr>
        <w:tabs>
          <w:tab w:val="left" w:pos="360"/>
        </w:tabs>
        <w:snapToGrid w:val="0"/>
        <w:rPr>
          <w:rFonts w:ascii="Times New Roman" w:hAnsi="Times New Roman" w:cs="Times New Roman"/>
          <w:iCs/>
        </w:rPr>
      </w:pPr>
      <w:r w:rsidRPr="00454C6A">
        <w:rPr>
          <w:rFonts w:ascii="Times New Roman" w:hAnsi="Times New Roman" w:cs="Times New Roman"/>
          <w:i/>
        </w:rPr>
        <w:t>4.2.3 Inverse Kinematic Equation</w:t>
      </w:r>
    </w:p>
    <w:p w14:paraId="11769793" w14:textId="77777777" w:rsidR="00C80E94" w:rsidRDefault="00C80E94" w:rsidP="009C2724">
      <w:pPr>
        <w:tabs>
          <w:tab w:val="left" w:pos="360"/>
        </w:tabs>
        <w:snapToGrid w:val="0"/>
        <w:rPr>
          <w:rFonts w:ascii="Times New Roman" w:hAnsi="Times New Roman" w:cs="Times New Roman"/>
          <w:iCs/>
        </w:rPr>
      </w:pPr>
    </w:p>
    <w:p w14:paraId="0D724E38" w14:textId="13D79DAF" w:rsidR="00C80E94" w:rsidRPr="00C80E94" w:rsidRDefault="00A27B95" w:rsidP="00E76A9D">
      <w:pPr>
        <w:tabs>
          <w:tab w:val="left" w:pos="360"/>
        </w:tabs>
        <w:snapToGrid w:val="0"/>
        <w:jc w:val="both"/>
        <w:rPr>
          <w:rFonts w:ascii="Times New Roman" w:hAnsi="Times New Roman" w:cs="Times New Roman"/>
          <w:iCs/>
        </w:rPr>
      </w:pPr>
      <w:r w:rsidRPr="00A27B95">
        <w:rPr>
          <w:rFonts w:ascii="Times New Roman" w:hAnsi="Times New Roman" w:cs="Times New Roman"/>
          <w:iCs/>
        </w:rPr>
        <w:t>In a 6-degree-of-freedom (DOF) robotic arm, the inverse kinematics process is similar to that of a 5-DOF arm, where the rotation of the wrist has minimal impact on the overall solution.</w:t>
      </w:r>
    </w:p>
    <w:p w14:paraId="01D4D481" w14:textId="77777777" w:rsidR="00454C6A" w:rsidRDefault="00454C6A" w:rsidP="00454C6A">
      <w:pPr>
        <w:tabs>
          <w:tab w:val="left" w:pos="360"/>
        </w:tabs>
        <w:snapToGrid w:val="0"/>
        <w:rPr>
          <w:rFonts w:ascii="Times New Roman" w:hAnsi="Times New Roman" w:cs="Times New Roman"/>
          <w:i/>
        </w:rPr>
      </w:pPr>
    </w:p>
    <w:p w14:paraId="75A4BF18" w14:textId="242E3E88" w:rsidR="00454C6A" w:rsidRPr="00454C6A" w:rsidRDefault="00441B93" w:rsidP="00454C6A">
      <w:pPr>
        <w:tabs>
          <w:tab w:val="left" w:pos="360"/>
        </w:tabs>
        <w:snapToGrid w:val="0"/>
        <w:jc w:val="center"/>
        <w:rPr>
          <w:rFonts w:ascii="Times New Roman" w:hAnsi="Times New Roman" w:cs="Times New Roman"/>
          <w:iCs/>
        </w:rPr>
      </w:pPr>
      <w:r>
        <w:rPr>
          <w:noProof/>
        </w:rPr>
        <w:drawing>
          <wp:inline distT="0" distB="0" distL="0" distR="0" wp14:anchorId="103A8F94" wp14:editId="117EFB3D">
            <wp:extent cx="2107216" cy="1793630"/>
            <wp:effectExtent l="0" t="0" r="7620" b="0"/>
            <wp:docPr id="2056258437" name="Picture 2056258437" descr="A picture containing sketch, diagram, drawing,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58437" name="Picture 4" descr="A picture containing sketch, diagram, drawing, technical drawing&#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411" b="4401"/>
                    <a:stretch/>
                  </pic:blipFill>
                  <pic:spPr bwMode="auto">
                    <a:xfrm>
                      <a:off x="0" y="0"/>
                      <a:ext cx="2113837" cy="1799266"/>
                    </a:xfrm>
                    <a:prstGeom prst="rect">
                      <a:avLst/>
                    </a:prstGeom>
                    <a:noFill/>
                    <a:ln>
                      <a:noFill/>
                    </a:ln>
                    <a:extLst>
                      <a:ext uri="{53640926-AAD7-44D8-BBD7-CCE9431645EC}">
                        <a14:shadowObscured xmlns:a14="http://schemas.microsoft.com/office/drawing/2010/main"/>
                      </a:ext>
                    </a:extLst>
                  </pic:spPr>
                </pic:pic>
              </a:graphicData>
            </a:graphic>
          </wp:inline>
        </w:drawing>
      </w:r>
    </w:p>
    <w:p w14:paraId="64447F96" w14:textId="6EC15787" w:rsidR="00454C6A" w:rsidRDefault="00554EEF" w:rsidP="00554EEF">
      <w:pPr>
        <w:tabs>
          <w:tab w:val="left" w:pos="360"/>
        </w:tabs>
        <w:snapToGrid w:val="0"/>
        <w:jc w:val="center"/>
        <w:rPr>
          <w:rFonts w:ascii="Times New Roman" w:hAnsi="Times New Roman" w:cs="Times New Roman"/>
          <w:iCs/>
          <w:lang w:val="en-US"/>
        </w:rPr>
      </w:pPr>
      <w:r w:rsidRPr="00554EEF">
        <w:rPr>
          <w:rFonts w:ascii="Times New Roman" w:hAnsi="Times New Roman" w:cs="Times New Roman"/>
          <w:iCs/>
        </w:rPr>
        <w:t xml:space="preserve">Figure </w:t>
      </w:r>
      <w:r w:rsidR="00B2458F">
        <w:rPr>
          <w:rFonts w:ascii="Times New Roman" w:hAnsi="Times New Roman" w:cs="Times New Roman"/>
          <w:iCs/>
        </w:rPr>
        <w:t>13</w:t>
      </w:r>
      <w:r w:rsidRPr="00554EEF">
        <w:rPr>
          <w:rFonts w:ascii="Times New Roman" w:hAnsi="Times New Roman" w:cs="Times New Roman"/>
          <w:iCs/>
        </w:rPr>
        <w:t>: Top view of robotic arm</w:t>
      </w:r>
    </w:p>
    <w:p w14:paraId="76A7E14A" w14:textId="5B10D22F" w:rsidR="00454C6A" w:rsidRDefault="002C1FB0" w:rsidP="002C1FB0">
      <w:pPr>
        <w:tabs>
          <w:tab w:val="left" w:pos="360"/>
        </w:tabs>
        <w:snapToGrid w:val="0"/>
        <w:rPr>
          <w:rFonts w:ascii="Times New Roman" w:hAnsi="Times New Roman" w:cs="Times New Roman"/>
        </w:rPr>
      </w:pPr>
      <w:r>
        <w:rPr>
          <w:rFonts w:ascii="Times New Roman" w:hAnsi="Times New Roman" w:cs="Times New Roman"/>
          <w:iCs/>
          <w:lang w:val="en-US"/>
        </w:rPr>
        <w:t xml:space="preserve">From </w:t>
      </w:r>
      <w:r w:rsidR="00747B1D">
        <w:rPr>
          <w:rFonts w:ascii="Times New Roman" w:hAnsi="Times New Roman" w:cs="Times New Roman"/>
          <w:iCs/>
          <w:lang w:val="en-US"/>
        </w:rPr>
        <w:t xml:space="preserve">top view of </w:t>
      </w:r>
      <w:r w:rsidRPr="002C1FB0">
        <w:rPr>
          <w:rFonts w:ascii="Times New Roman" w:hAnsi="Times New Roman" w:cs="Times New Roman"/>
          <w:iCs/>
        </w:rPr>
        <w:t>robotic arm</w:t>
      </w:r>
      <w:r>
        <w:rPr>
          <w:rFonts w:ascii="Times New Roman" w:hAnsi="Times New Roman" w:cs="Times New Roman"/>
          <w:iCs/>
        </w:rPr>
        <w:t>,</w:t>
      </w:r>
    </w:p>
    <w:p w14:paraId="7E3A8153" w14:textId="50D045E0" w:rsidR="002E3AD8" w:rsidRDefault="00C13EE9" w:rsidP="009215DE">
      <w:pPr>
        <w:tabs>
          <w:tab w:val="left" w:pos="360"/>
        </w:tabs>
        <w:snapToGrid w:val="0"/>
        <w:rPr>
          <w:rFonts w:ascii="Times New Roman" w:hAnsi="Times New Roman" w:cs="Times New Roman"/>
          <w:iCs/>
          <w:lang w:val="en-US"/>
        </w:rPr>
      </w:pPr>
      <m:oMath>
        <m:r>
          <w:rPr>
            <w:rFonts w:ascii="Cambria Math" w:hAnsi="Cambria Math" w:cs="Times New Roman"/>
            <w:lang w:val="en-US"/>
          </w:rPr>
          <m:t>θ</m:t>
        </m:r>
      </m:oMath>
      <w:r>
        <w:rPr>
          <w:rFonts w:ascii="Times New Roman" w:hAnsi="Times New Roman" w:cs="Times New Roman"/>
          <w:iCs/>
          <w:lang w:val="en-US"/>
        </w:rPr>
        <w:t xml:space="preserve"> = </w:t>
      </w:r>
      <m:oMath>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m:rPr>
                    <m:sty m:val="p"/>
                  </m:rPr>
                  <w:rPr>
                    <w:rFonts w:ascii="Cambria Math" w:hAnsi="Cambria Math" w:cs="Times New Roman"/>
                    <w:lang w:val="en-US"/>
                  </w:rPr>
                  <m:t>tan</m:t>
                </m:r>
              </m:e>
              <m:sup>
                <m:r>
                  <w:rPr>
                    <w:rFonts w:ascii="Cambria Math" w:hAnsi="Cambria Math" w:cs="Times New Roman"/>
                    <w:lang w:val="en-US"/>
                  </w:rPr>
                  <m:t>-1</m:t>
                </m:r>
              </m:sup>
            </m:sSup>
          </m:fName>
          <m:e>
            <m:f>
              <m:fPr>
                <m:ctrlPr>
                  <w:rPr>
                    <w:rFonts w:ascii="Cambria Math" w:hAnsi="Cambria Math" w:cs="Times New Roman"/>
                    <w:i/>
                    <w:iCs/>
                    <w:lang w:val="en-US"/>
                  </w:rPr>
                </m:ctrlPr>
              </m:fPr>
              <m:num>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Y</m:t>
                    </m:r>
                  </m:e>
                  <m:sub>
                    <m:r>
                      <w:rPr>
                        <w:rFonts w:ascii="Cambria Math" w:hAnsi="Cambria Math" w:cs="Times New Roman"/>
                        <w:lang w:val="en-US"/>
                      </w:rPr>
                      <m:t>5</m:t>
                    </m:r>
                  </m:sub>
                </m:sSub>
              </m:num>
              <m:den>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den>
            </m:f>
          </m:e>
        </m:func>
      </m:oMath>
    </w:p>
    <w:p w14:paraId="031645FA" w14:textId="4D40ABB8" w:rsidR="00FA5DA4" w:rsidRPr="00DC233B" w:rsidRDefault="00DC233B" w:rsidP="00DC233B">
      <w:pPr>
        <w:tabs>
          <w:tab w:val="left" w:pos="360"/>
        </w:tabs>
        <w:snapToGrid w:val="0"/>
        <w:rPr>
          <w:rFonts w:ascii="Times New Roman" w:hAnsi="Times New Roman" w:cs="Times New Roman"/>
          <w:iCs/>
          <w:lang w:val="en-US"/>
        </w:rPr>
      </w:pPr>
      <w:r>
        <w:rPr>
          <w:rFonts w:ascii="Times New Roman" w:hAnsi="Times New Roman" w:cs="Times New Roman"/>
          <w:iCs/>
          <w:lang w:val="en-US"/>
        </w:rPr>
        <w:t xml:space="preserve">r = </w:t>
      </w:r>
      <m:oMath>
        <m:rad>
          <m:radPr>
            <m:degHide m:val="1"/>
            <m:ctrlPr>
              <w:rPr>
                <w:rFonts w:ascii="Cambria Math" w:hAnsi="Cambria Math" w:cs="Times New Roman"/>
                <w:i/>
                <w:iCs/>
                <w:lang w:val="en-US"/>
              </w:rPr>
            </m:ctrlPr>
          </m:radPr>
          <m:deg/>
          <m:e>
            <m:sSup>
              <m:sSupPr>
                <m:ctrlPr>
                  <w:rPr>
                    <w:rFonts w:ascii="Cambria Math" w:hAnsi="Cambria Math" w:cs="Times New Roman"/>
                    <w:i/>
                    <w:iCs/>
                    <w:lang w:val="en-US"/>
                  </w:rPr>
                </m:ctrlPr>
              </m:sSupPr>
              <m:e>
                <m:sSup>
                  <m:sSupPr>
                    <m:ctrlPr>
                      <w:rPr>
                        <w:rFonts w:ascii="Cambria Math" w:hAnsi="Cambria Math" w:cs="Times New Roman"/>
                        <w:i/>
                        <w:iCs/>
                        <w:lang w:val="en-US"/>
                      </w:rPr>
                    </m:ctrlPr>
                  </m:sSupPr>
                  <m:e>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e>
                  <m:sup>
                    <m:r>
                      <w:rPr>
                        <w:rFonts w:ascii="Cambria Math" w:hAnsi="Cambria Math" w:cs="Times New Roman"/>
                        <w:lang w:val="en-US"/>
                      </w:rPr>
                      <m:t>2</m:t>
                    </m:r>
                  </m:sup>
                </m:sSup>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Y</m:t>
                    </m:r>
                  </m:e>
                  <m:sub>
                    <m:r>
                      <w:rPr>
                        <w:rFonts w:ascii="Cambria Math" w:hAnsi="Cambria Math" w:cs="Times New Roman"/>
                        <w:lang w:val="en-US"/>
                      </w:rPr>
                      <m:t>5</m:t>
                    </m:r>
                  </m:sub>
                </m:sSub>
              </m:e>
              <m:sup>
                <m:r>
                  <w:rPr>
                    <w:rFonts w:ascii="Cambria Math" w:hAnsi="Cambria Math" w:cs="Times New Roman"/>
                    <w:lang w:val="en-US"/>
                  </w:rPr>
                  <m:t>2</m:t>
                </m:r>
              </m:sup>
            </m:sSup>
          </m:e>
        </m:rad>
      </m:oMath>
    </w:p>
    <w:p w14:paraId="46E68530" w14:textId="77777777" w:rsidR="00FA5DA4" w:rsidRDefault="00FA5DA4" w:rsidP="00454C6A">
      <w:pPr>
        <w:tabs>
          <w:tab w:val="left" w:pos="360"/>
        </w:tabs>
        <w:snapToGrid w:val="0"/>
        <w:rPr>
          <w:rFonts w:ascii="Times New Roman" w:hAnsi="Times New Roman" w:cs="Times New Roman"/>
          <w:iCs/>
          <w:lang w:val="en-US"/>
        </w:rPr>
      </w:pPr>
    </w:p>
    <w:p w14:paraId="0324AEF4" w14:textId="5FB4ED95" w:rsidR="00FA5DA4" w:rsidRDefault="00FA5DA4" w:rsidP="00FA5DA4">
      <w:pPr>
        <w:tabs>
          <w:tab w:val="left" w:pos="360"/>
        </w:tabs>
        <w:snapToGrid w:val="0"/>
        <w:jc w:val="center"/>
        <w:rPr>
          <w:rFonts w:ascii="Times New Roman" w:hAnsi="Times New Roman" w:cs="Times New Roman"/>
          <w:iCs/>
          <w:lang w:val="en-US"/>
        </w:rPr>
      </w:pPr>
      <w:r>
        <w:rPr>
          <w:noProof/>
        </w:rPr>
        <w:drawing>
          <wp:inline distT="0" distB="0" distL="0" distR="0" wp14:anchorId="2D1E4D85" wp14:editId="69479BAB">
            <wp:extent cx="2067560" cy="2584939"/>
            <wp:effectExtent l="0" t="0" r="8890" b="6350"/>
            <wp:docPr id="1307953062" name="Picture 1307953062"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53062" name="Picture 5" descr="A picture containing text, drawing, sketch, 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70" b="2974"/>
                    <a:stretch/>
                  </pic:blipFill>
                  <pic:spPr bwMode="auto">
                    <a:xfrm>
                      <a:off x="0" y="0"/>
                      <a:ext cx="2071911" cy="2590379"/>
                    </a:xfrm>
                    <a:prstGeom prst="rect">
                      <a:avLst/>
                    </a:prstGeom>
                    <a:noFill/>
                    <a:ln>
                      <a:noFill/>
                    </a:ln>
                    <a:extLst>
                      <a:ext uri="{53640926-AAD7-44D8-BBD7-CCE9431645EC}">
                        <a14:shadowObscured xmlns:a14="http://schemas.microsoft.com/office/drawing/2010/main"/>
                      </a:ext>
                    </a:extLst>
                  </pic:spPr>
                </pic:pic>
              </a:graphicData>
            </a:graphic>
          </wp:inline>
        </w:drawing>
      </w:r>
    </w:p>
    <w:p w14:paraId="2BB6128A" w14:textId="2774E3CB" w:rsidR="00FA5DA4" w:rsidRDefault="005150A6" w:rsidP="005150A6">
      <w:pPr>
        <w:tabs>
          <w:tab w:val="left" w:pos="360"/>
        </w:tabs>
        <w:snapToGrid w:val="0"/>
        <w:jc w:val="center"/>
        <w:rPr>
          <w:rFonts w:ascii="Times New Roman" w:hAnsi="Times New Roman" w:cs="Times New Roman"/>
          <w:iCs/>
          <w:lang w:val="en-US"/>
        </w:rPr>
      </w:pPr>
      <w:r w:rsidRPr="005150A6">
        <w:rPr>
          <w:rFonts w:ascii="Times New Roman" w:hAnsi="Times New Roman" w:cs="Times New Roman"/>
          <w:iCs/>
        </w:rPr>
        <w:t xml:space="preserve">Figure </w:t>
      </w:r>
      <w:r w:rsidR="00B2458F">
        <w:rPr>
          <w:rFonts w:ascii="Times New Roman" w:hAnsi="Times New Roman" w:cs="Times New Roman"/>
          <w:iCs/>
        </w:rPr>
        <w:t>14</w:t>
      </w:r>
      <w:r w:rsidRPr="005150A6">
        <w:rPr>
          <w:rFonts w:ascii="Times New Roman" w:hAnsi="Times New Roman" w:cs="Times New Roman"/>
          <w:iCs/>
        </w:rPr>
        <w:t>: Side view of robotic arm</w:t>
      </w:r>
    </w:p>
    <w:p w14:paraId="17725FA1" w14:textId="77777777" w:rsidR="00FA5DA4" w:rsidRDefault="00FA5DA4" w:rsidP="00454C6A">
      <w:pPr>
        <w:tabs>
          <w:tab w:val="left" w:pos="360"/>
        </w:tabs>
        <w:snapToGrid w:val="0"/>
        <w:rPr>
          <w:rFonts w:ascii="Times New Roman" w:hAnsi="Times New Roman" w:cs="Times New Roman"/>
          <w:iCs/>
          <w:lang w:val="en-US"/>
        </w:rPr>
      </w:pPr>
    </w:p>
    <w:p w14:paraId="54A08759" w14:textId="56F104C5" w:rsidR="00704CC2" w:rsidRPr="00704CC2" w:rsidRDefault="0004360F" w:rsidP="00704CC2">
      <w:pPr>
        <w:tabs>
          <w:tab w:val="left" w:pos="360"/>
        </w:tabs>
        <w:snapToGrid w:val="0"/>
        <w:rPr>
          <w:rFonts w:ascii="Times New Roman" w:hAnsi="Times New Roman" w:cs="Times New Roman"/>
          <w:iCs/>
          <w:lang w:val="en-US"/>
        </w:rPr>
      </w:pPr>
      <w:r>
        <w:rPr>
          <w:rFonts w:ascii="Times New Roman" w:hAnsi="Times New Roman" w:cs="Times New Roman"/>
          <w:iCs/>
          <w:lang w:val="en-US"/>
        </w:rPr>
        <w:t>Φ</w:t>
      </w:r>
      <w:r w:rsidR="00624A4D">
        <w:rPr>
          <w:rFonts w:ascii="Times New Roman" w:hAnsi="Times New Roman" w:cs="Times New Roman"/>
          <w:iCs/>
          <w:vertAlign w:val="subscript"/>
          <w:lang w:val="en-US"/>
        </w:rPr>
        <w:t>2</w:t>
      </w:r>
      <w:r>
        <w:rPr>
          <w:rFonts w:ascii="Times New Roman" w:hAnsi="Times New Roman" w:cs="Times New Roman"/>
          <w:iCs/>
          <w:lang w:val="en-US"/>
        </w:rPr>
        <w:t xml:space="preserve"> = </w:t>
      </w:r>
      <w:r w:rsidR="00D608CF">
        <w:rPr>
          <w:rFonts w:ascii="Times New Roman" w:hAnsi="Times New Roman" w:cs="Times New Roman"/>
          <w:iCs/>
          <w:lang w:val="en-US"/>
        </w:rPr>
        <w:t>(90</w:t>
      </w:r>
      <w:r w:rsidR="00D608CF">
        <w:rPr>
          <w:rFonts w:ascii="Eras Demi ITC" w:hAnsi="Eras Demi ITC" w:cs="Times New Roman"/>
          <w:iCs/>
          <w:lang w:val="en-US"/>
        </w:rPr>
        <w:t>˚</w:t>
      </w:r>
      <m:oMath>
        <m:r>
          <w:rPr>
            <w:rFonts w:ascii="Cambria Math" w:hAnsi="Cambria Math" w:cs="Times New Roman"/>
            <w:lang w:val="en-US"/>
          </w:rPr>
          <m:t>-</m:t>
        </m:r>
      </m:oMath>
      <w:r w:rsidR="00D608CF">
        <w:rPr>
          <w:rFonts w:ascii="Eras Demi ITC" w:hAnsi="Eras Demi ITC" w:cs="Times New Roman"/>
          <w:iCs/>
          <w:lang w:val="en-US"/>
        </w:rPr>
        <w:t xml:space="preserve"> </w:t>
      </w:r>
      <w:r w:rsidR="00704CC2" w:rsidRPr="00704CC2">
        <w:rPr>
          <w:rFonts w:ascii="Calibri" w:hAnsi="Calibri" w:cs="Calibri"/>
          <w:iCs/>
        </w:rPr>
        <w:t>θ</w:t>
      </w:r>
      <w:r w:rsidR="00704CC2">
        <w:rPr>
          <w:rFonts w:ascii="Calibri" w:hAnsi="Calibri" w:cs="Calibri"/>
          <w:iCs/>
          <w:vertAlign w:val="subscript"/>
        </w:rPr>
        <w:t>2</w:t>
      </w:r>
      <w:r w:rsidR="00D608CF">
        <w:rPr>
          <w:rFonts w:ascii="Times New Roman" w:hAnsi="Times New Roman" w:cs="Times New Roman"/>
          <w:iCs/>
          <w:lang w:val="en-US"/>
        </w:rPr>
        <w:t>)</w:t>
      </w:r>
      <w:r w:rsidR="00704CC2">
        <w:rPr>
          <w:rFonts w:ascii="Times New Roman" w:hAnsi="Times New Roman" w:cs="Times New Roman"/>
          <w:iCs/>
          <w:lang w:val="en-US"/>
        </w:rPr>
        <w:t xml:space="preserve"> </w:t>
      </w:r>
      <w:r w:rsidR="00704CC2" w:rsidRPr="00704CC2">
        <w:rPr>
          <w:rFonts w:ascii="Times New Roman" w:hAnsi="Times New Roman" w:cs="Times New Roman"/>
          <w:iCs/>
          <w:lang w:val="en-US"/>
        </w:rPr>
        <w:t>+ (90˚</w:t>
      </w:r>
      <m:oMath>
        <m:r>
          <w:rPr>
            <w:rFonts w:ascii="Cambria Math" w:hAnsi="Cambria Math" w:cs="Times New Roman"/>
            <w:lang w:val="en-US"/>
          </w:rPr>
          <m:t>-</m:t>
        </m:r>
      </m:oMath>
      <w:r w:rsidR="00704CC2" w:rsidRPr="00704CC2">
        <w:rPr>
          <w:rFonts w:ascii="Times New Roman" w:hAnsi="Times New Roman" w:cs="Times New Roman"/>
          <w:iCs/>
          <w:lang w:val="en-US"/>
        </w:rPr>
        <w:t xml:space="preserve"> </w:t>
      </w:r>
      <w:r w:rsidR="00704CC2" w:rsidRPr="00704CC2">
        <w:rPr>
          <w:rFonts w:ascii="Times New Roman" w:hAnsi="Times New Roman" w:cs="Times New Roman"/>
          <w:iCs/>
        </w:rPr>
        <w:t>θ</w:t>
      </w:r>
      <w:r w:rsidR="00704CC2">
        <w:rPr>
          <w:rFonts w:ascii="Times New Roman" w:hAnsi="Times New Roman" w:cs="Times New Roman"/>
          <w:iCs/>
          <w:vertAlign w:val="subscript"/>
        </w:rPr>
        <w:t>3</w:t>
      </w:r>
      <w:r w:rsidR="00704CC2" w:rsidRPr="00704CC2">
        <w:rPr>
          <w:rFonts w:ascii="Times New Roman" w:hAnsi="Times New Roman" w:cs="Times New Roman"/>
          <w:iCs/>
          <w:lang w:val="en-US"/>
        </w:rPr>
        <w:t>)</w:t>
      </w:r>
      <w:r w:rsidR="00704CC2">
        <w:rPr>
          <w:rFonts w:ascii="Times New Roman" w:hAnsi="Times New Roman" w:cs="Times New Roman"/>
          <w:iCs/>
          <w:lang w:val="en-US"/>
        </w:rPr>
        <w:t xml:space="preserve"> </w:t>
      </w:r>
      <w:r w:rsidR="00704CC2" w:rsidRPr="00704CC2">
        <w:rPr>
          <w:rFonts w:ascii="Times New Roman" w:hAnsi="Times New Roman" w:cs="Times New Roman"/>
          <w:iCs/>
          <w:lang w:val="en-US"/>
        </w:rPr>
        <w:t>+ (90˚</w:t>
      </w:r>
      <m:oMath>
        <m:r>
          <w:rPr>
            <w:rFonts w:ascii="Cambria Math" w:hAnsi="Cambria Math" w:cs="Times New Roman"/>
            <w:lang w:val="en-US"/>
          </w:rPr>
          <m:t>-</m:t>
        </m:r>
      </m:oMath>
      <w:r w:rsidR="00704CC2" w:rsidRPr="00704CC2">
        <w:rPr>
          <w:rFonts w:ascii="Times New Roman" w:hAnsi="Times New Roman" w:cs="Times New Roman"/>
          <w:iCs/>
          <w:lang w:val="en-US"/>
        </w:rPr>
        <w:t xml:space="preserve"> </w:t>
      </w:r>
      <w:r w:rsidR="00704CC2" w:rsidRPr="00704CC2">
        <w:rPr>
          <w:rFonts w:ascii="Times New Roman" w:hAnsi="Times New Roman" w:cs="Times New Roman"/>
          <w:iCs/>
        </w:rPr>
        <w:t>θ</w:t>
      </w:r>
      <w:r w:rsidR="00704CC2" w:rsidRPr="00704CC2">
        <w:rPr>
          <w:rFonts w:ascii="Times New Roman" w:hAnsi="Times New Roman" w:cs="Times New Roman"/>
          <w:iCs/>
          <w:vertAlign w:val="subscript"/>
        </w:rPr>
        <w:t>4</w:t>
      </w:r>
      <w:r w:rsidR="00704CC2" w:rsidRPr="00704CC2">
        <w:rPr>
          <w:rFonts w:ascii="Times New Roman" w:hAnsi="Times New Roman" w:cs="Times New Roman"/>
          <w:iCs/>
          <w:lang w:val="en-US"/>
        </w:rPr>
        <w:t>)</w:t>
      </w:r>
    </w:p>
    <w:p w14:paraId="6797AE30" w14:textId="245829B5" w:rsidR="00FA5DA4" w:rsidRPr="005F4DE2" w:rsidRDefault="00D470AC" w:rsidP="005F4DE2">
      <w:pPr>
        <w:tabs>
          <w:tab w:val="left" w:pos="360"/>
        </w:tabs>
        <w:snapToGrid w:val="0"/>
        <w:rPr>
          <w:rFonts w:ascii="Times New Roman" w:hAnsi="Times New Roman" w:cs="Times New Roman"/>
          <w:iCs/>
          <w:lang w:val="en-US"/>
        </w:rPr>
      </w:pPr>
      <w:r>
        <w:rPr>
          <w:rFonts w:ascii="Times New Roman" w:hAnsi="Times New Roman" w:cs="Times New Roman"/>
          <w:iCs/>
          <w:lang w:val="en-US"/>
        </w:rPr>
        <w:t xml:space="preserve">    = 270</w:t>
      </w:r>
      <w:r w:rsidRPr="00D470AC">
        <w:rPr>
          <w:rFonts w:ascii="Times New Roman" w:hAnsi="Times New Roman" w:cs="Times New Roman"/>
          <w:iCs/>
          <w:lang w:val="en-US"/>
        </w:rPr>
        <w:t>˚</w:t>
      </w:r>
      <w:r>
        <w:rPr>
          <w:rFonts w:ascii="Times New Roman" w:hAnsi="Times New Roman" w:cs="Times New Roman"/>
          <w:iCs/>
          <w:lang w:val="en-US"/>
        </w:rPr>
        <w:t xml:space="preserve"> </w:t>
      </w:r>
      <m:oMath>
        <m:r>
          <w:rPr>
            <w:rFonts w:ascii="Cambria Math" w:hAnsi="Cambria Math" w:cs="Times New Roman"/>
            <w:lang w:val="en-US"/>
          </w:rPr>
          <m:t>-</m:t>
        </m:r>
      </m:oMath>
      <w:r w:rsidR="005F4DE2" w:rsidRPr="005F4DE2">
        <w:rPr>
          <w:rFonts w:ascii="Times New Roman" w:hAnsi="Times New Roman" w:cs="Times New Roman"/>
          <w:iCs/>
          <w:lang w:val="en-US"/>
        </w:rPr>
        <w:t xml:space="preserve"> </w:t>
      </w:r>
      <w:r w:rsidR="005F4DE2" w:rsidRPr="005F4DE2">
        <w:rPr>
          <w:rFonts w:ascii="Times New Roman" w:hAnsi="Times New Roman" w:cs="Times New Roman"/>
          <w:iCs/>
        </w:rPr>
        <w:t>θ</w:t>
      </w:r>
      <w:r w:rsidR="005F4DE2" w:rsidRPr="005F4DE2">
        <w:rPr>
          <w:rFonts w:ascii="Times New Roman" w:hAnsi="Times New Roman" w:cs="Times New Roman"/>
          <w:iCs/>
          <w:vertAlign w:val="subscript"/>
        </w:rPr>
        <w:t>2</w:t>
      </w:r>
      <w:r w:rsidR="005F4DE2" w:rsidRPr="005F4DE2">
        <w:rPr>
          <w:rFonts w:ascii="Times New Roman" w:hAnsi="Times New Roman" w:cs="Times New Roman"/>
          <w:iCs/>
        </w:rPr>
        <w:t xml:space="preserve"> </w:t>
      </w:r>
      <w:r w:rsidR="005F4DE2">
        <w:rPr>
          <w:rFonts w:ascii="Times New Roman" w:hAnsi="Times New Roman" w:cs="Times New Roman"/>
          <w:iCs/>
          <w:lang w:val="en-US"/>
        </w:rPr>
        <w:t>–</w:t>
      </w:r>
      <w:r w:rsidR="005F4DE2" w:rsidRPr="005F4DE2">
        <w:rPr>
          <w:rFonts w:ascii="Times New Roman" w:hAnsi="Times New Roman" w:cs="Times New Roman"/>
          <w:iCs/>
          <w:lang w:val="en-US"/>
        </w:rPr>
        <w:t xml:space="preserve"> </w:t>
      </w:r>
      <w:r w:rsidR="005F4DE2" w:rsidRPr="005F4DE2">
        <w:rPr>
          <w:rFonts w:ascii="Times New Roman" w:hAnsi="Times New Roman" w:cs="Times New Roman"/>
          <w:iCs/>
        </w:rPr>
        <w:t>θ</w:t>
      </w:r>
      <w:r w:rsidR="005F4DE2">
        <w:rPr>
          <w:rFonts w:ascii="Times New Roman" w:hAnsi="Times New Roman" w:cs="Times New Roman"/>
          <w:iCs/>
          <w:vertAlign w:val="subscript"/>
        </w:rPr>
        <w:t>3</w:t>
      </w:r>
      <w:r w:rsidR="005F4DE2" w:rsidRPr="005F4DE2">
        <w:rPr>
          <w:rFonts w:ascii="Times New Roman" w:hAnsi="Times New Roman" w:cs="Times New Roman"/>
          <w:iCs/>
        </w:rPr>
        <w:t xml:space="preserve"> </w:t>
      </w:r>
      <w:r w:rsidR="005F4DE2">
        <w:rPr>
          <w:rFonts w:ascii="Times New Roman" w:hAnsi="Times New Roman" w:cs="Times New Roman"/>
          <w:iCs/>
          <w:lang w:val="en-US"/>
        </w:rPr>
        <w:t>–</w:t>
      </w:r>
      <w:r w:rsidR="005F4DE2" w:rsidRPr="005F4DE2">
        <w:rPr>
          <w:rFonts w:ascii="Times New Roman" w:hAnsi="Times New Roman" w:cs="Times New Roman"/>
          <w:iCs/>
          <w:lang w:val="en-US"/>
        </w:rPr>
        <w:t xml:space="preserve"> </w:t>
      </w:r>
      <w:r w:rsidR="005F4DE2" w:rsidRPr="005F4DE2">
        <w:rPr>
          <w:rFonts w:ascii="Times New Roman" w:hAnsi="Times New Roman" w:cs="Times New Roman"/>
          <w:iCs/>
        </w:rPr>
        <w:t>θ</w:t>
      </w:r>
      <w:r w:rsidR="005F4DE2">
        <w:rPr>
          <w:rFonts w:ascii="Times New Roman" w:hAnsi="Times New Roman" w:cs="Times New Roman"/>
          <w:iCs/>
          <w:vertAlign w:val="subscript"/>
        </w:rPr>
        <w:t>4</w:t>
      </w:r>
      <w:r w:rsidR="005F4DE2" w:rsidRPr="005F4DE2">
        <w:rPr>
          <w:rFonts w:ascii="Times New Roman" w:hAnsi="Times New Roman" w:cs="Times New Roman"/>
          <w:iCs/>
        </w:rPr>
        <w:t xml:space="preserve">  </w:t>
      </w:r>
      <w:r w:rsidR="00C903EC">
        <w:rPr>
          <w:rFonts w:ascii="Times New Roman" w:hAnsi="Times New Roman" w:cs="Times New Roman"/>
          <w:iCs/>
        </w:rPr>
        <w:t xml:space="preserve">-----Eq1 </w:t>
      </w:r>
    </w:p>
    <w:p w14:paraId="31594B07" w14:textId="77777777" w:rsidR="00554EEF" w:rsidRDefault="00554EEF" w:rsidP="00454C6A">
      <w:pPr>
        <w:tabs>
          <w:tab w:val="left" w:pos="360"/>
        </w:tabs>
        <w:snapToGrid w:val="0"/>
        <w:rPr>
          <w:rFonts w:ascii="Times New Roman" w:hAnsi="Times New Roman" w:cs="Times New Roman"/>
          <w:iCs/>
          <w:lang w:val="en-US"/>
        </w:rPr>
      </w:pPr>
    </w:p>
    <w:p w14:paraId="1F25F41C" w14:textId="0A2E1854" w:rsidR="009A6BA2" w:rsidRDefault="002722EC" w:rsidP="00324B48">
      <w:pPr>
        <w:tabs>
          <w:tab w:val="left" w:pos="360"/>
        </w:tabs>
        <w:snapToGrid w:val="0"/>
        <w:rPr>
          <w:rFonts w:ascii="Times New Roman" w:hAnsi="Times New Roman" w:cs="Times New Roman"/>
        </w:rPr>
      </w:pPr>
      <w:r>
        <w:rPr>
          <w:rFonts w:ascii="Times New Roman" w:hAnsi="Times New Roman" w:cs="Times New Roman"/>
          <w:i/>
          <w:lang w:val="en-US"/>
        </w:rPr>
        <w:t>l</w:t>
      </w:r>
      <w:r>
        <w:rPr>
          <w:rFonts w:ascii="Times New Roman" w:hAnsi="Times New Roman" w:cs="Times New Roman"/>
          <w:iCs/>
          <w:vertAlign w:val="subscript"/>
          <w:lang w:val="en-US"/>
        </w:rPr>
        <w:t>2</w:t>
      </w:r>
      <w:r w:rsidR="009175AA">
        <w:rPr>
          <w:rFonts w:ascii="Times New Roman" w:hAnsi="Times New Roman" w:cs="Times New Roman"/>
          <w:iCs/>
          <w:vertAlign w:val="subscript"/>
          <w:lang w:val="en-US"/>
        </w:rPr>
        <w:t>4</w:t>
      </w:r>
      <w:r w:rsidR="00113D69">
        <w:rPr>
          <w:rFonts w:ascii="Times New Roman" w:hAnsi="Times New Roman" w:cs="Times New Roman"/>
          <w:iCs/>
          <w:vertAlign w:val="subscript"/>
          <w:lang w:val="en-US"/>
        </w:rPr>
        <w:t>x</w:t>
      </w:r>
      <w:r w:rsidR="000A1A4A">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00324B48">
        <w:rPr>
          <w:rFonts w:ascii="Times New Roman" w:hAnsi="Times New Roman" w:cs="Times New Roman"/>
          <w:iCs/>
          <w:lang w:val="en-US"/>
        </w:rPr>
        <w:t xml:space="preserve"> </w:t>
      </w:r>
      <w:r w:rsidR="00324B48" w:rsidRPr="00324B48">
        <w:rPr>
          <w:rFonts w:ascii="Times New Roman" w:hAnsi="Times New Roman" w:cs="Times New Roman"/>
          <w:iCs/>
        </w:rPr>
        <w:t>-----Eq</w:t>
      </w:r>
      <w:r w:rsidR="00324B48">
        <w:rPr>
          <w:rFonts w:ascii="Times New Roman" w:hAnsi="Times New Roman" w:cs="Times New Roman"/>
          <w:iCs/>
        </w:rPr>
        <w:t>2</w:t>
      </w:r>
    </w:p>
    <w:p w14:paraId="232F72CA" w14:textId="77777777" w:rsidR="00324B48" w:rsidRPr="000A1A4A" w:rsidRDefault="00324B48" w:rsidP="00324B48">
      <w:pPr>
        <w:tabs>
          <w:tab w:val="left" w:pos="360"/>
        </w:tabs>
        <w:snapToGrid w:val="0"/>
        <w:rPr>
          <w:rFonts w:ascii="Times New Roman" w:hAnsi="Times New Roman" w:cs="Times New Roman"/>
          <w:iCs/>
          <w:lang w:val="en-US"/>
        </w:rPr>
      </w:pPr>
    </w:p>
    <w:p w14:paraId="78F80E4F" w14:textId="1C0FB1DC" w:rsidR="009A6BA2" w:rsidRDefault="00981CC0" w:rsidP="00960153">
      <w:pPr>
        <w:tabs>
          <w:tab w:val="left" w:pos="360"/>
        </w:tabs>
        <w:snapToGrid w:val="0"/>
        <w:rPr>
          <w:rFonts w:ascii="Times New Roman" w:hAnsi="Times New Roman" w:cs="Times New Roman"/>
          <w:iCs/>
          <w:lang w:val="en-US"/>
        </w:rPr>
      </w:pPr>
      <w:r w:rsidRPr="00981CC0">
        <w:rPr>
          <w:rFonts w:ascii="Times New Roman" w:hAnsi="Times New Roman" w:cs="Times New Roman"/>
          <w:i/>
          <w:iCs/>
          <w:lang w:val="en-US"/>
        </w:rPr>
        <w:t>l</w:t>
      </w:r>
      <w:r w:rsidRPr="00981CC0">
        <w:rPr>
          <w:rFonts w:ascii="Times New Roman" w:hAnsi="Times New Roman" w:cs="Times New Roman"/>
          <w:iCs/>
          <w:vertAlign w:val="subscript"/>
          <w:lang w:val="en-US"/>
        </w:rPr>
        <w:t>24x</w:t>
      </w:r>
      <w:r w:rsidRPr="00981CC0">
        <w:rPr>
          <w:rFonts w:ascii="Times New Roman" w:hAnsi="Times New Roman" w:cs="Times New Roman"/>
          <w:iCs/>
          <w:lang w:val="en-US"/>
        </w:rPr>
        <w:t xml:space="preserve"> = </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1</m:t>
                </m:r>
              </m:sub>
            </m:sSub>
            <m:r>
              <w:rPr>
                <w:rFonts w:ascii="Cambria Math" w:hAnsi="Cambria Math" w:cs="Times New Roman"/>
                <w:lang w:val="en-US"/>
              </w:rPr>
              <m:t>+</m:t>
            </m:r>
          </m:e>
        </m:func>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m:t>
            </m:r>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r>
              <w:rPr>
                <w:rFonts w:ascii="Cambria Math" w:hAnsi="Cambria Math" w:cs="Times New Roman"/>
                <w:lang w:val="en-US"/>
              </w:rPr>
              <m:t>+</m:t>
            </m:r>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m:t>
            </m:r>
          </m:e>
        </m:func>
        <m:r>
          <w:rPr>
            <w:rFonts w:ascii="Cambria Math" w:hAnsi="Cambria Math" w:cs="Times New Roman"/>
            <w:lang w:val="en-US"/>
          </w:rPr>
          <m:t>]</m:t>
        </m:r>
      </m:oMath>
    </w:p>
    <w:p w14:paraId="622882B6" w14:textId="7A31D984" w:rsidR="002B7086" w:rsidRPr="002B7086" w:rsidRDefault="002B7086" w:rsidP="002B7086">
      <w:pPr>
        <w:tabs>
          <w:tab w:val="left" w:pos="360"/>
        </w:tabs>
        <w:snapToGrid w:val="0"/>
        <w:rPr>
          <w:rFonts w:ascii="Times New Roman" w:hAnsi="Times New Roman" w:cs="Times New Roman"/>
          <w:iCs/>
          <w:lang w:val="en-US"/>
        </w:rPr>
      </w:pPr>
      <w:r w:rsidRPr="002B7086">
        <w:rPr>
          <w:rFonts w:ascii="Times New Roman" w:hAnsi="Times New Roman" w:cs="Times New Roman"/>
          <w:i/>
          <w:iCs/>
          <w:lang w:val="en-US"/>
        </w:rPr>
        <w:t>l</w:t>
      </w:r>
      <w:r w:rsidRPr="002B7086">
        <w:rPr>
          <w:rFonts w:ascii="Times New Roman" w:hAnsi="Times New Roman" w:cs="Times New Roman"/>
          <w:iCs/>
          <w:vertAlign w:val="subscript"/>
          <w:lang w:val="en-US"/>
        </w:rPr>
        <w:t>24x</w:t>
      </w:r>
      <w:r w:rsidRPr="002B7086">
        <w:rPr>
          <w:rFonts w:ascii="Times New Roman" w:hAnsi="Times New Roman" w:cs="Times New Roman"/>
          <w:iCs/>
          <w:lang w:val="en-US"/>
        </w:rPr>
        <w:t xml:space="preserve"> = </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e>
        </m:func>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func>
        <m:r>
          <w:rPr>
            <w:rFonts w:ascii="Cambria Math" w:hAnsi="Cambria Math" w:cs="Times New Roman"/>
            <w:lang w:val="en-US"/>
          </w:rPr>
          <m:t>]</m:t>
        </m:r>
      </m:oMath>
      <w:r>
        <w:rPr>
          <w:rFonts w:ascii="Times New Roman" w:hAnsi="Times New Roman" w:cs="Times New Roman"/>
          <w:iCs/>
          <w:lang w:val="en-US"/>
        </w:rPr>
        <w:t xml:space="preserve"> </w:t>
      </w:r>
      <w:r w:rsidRPr="002B7086">
        <w:rPr>
          <w:rFonts w:ascii="Times New Roman" w:hAnsi="Times New Roman" w:cs="Times New Roman"/>
          <w:iCs/>
        </w:rPr>
        <w:t>-----Eq</w:t>
      </w:r>
      <w:r>
        <w:rPr>
          <w:rFonts w:ascii="Times New Roman" w:hAnsi="Times New Roman" w:cs="Times New Roman"/>
          <w:iCs/>
        </w:rPr>
        <w:t>3</w:t>
      </w:r>
    </w:p>
    <w:p w14:paraId="26139EC3" w14:textId="77777777" w:rsidR="001E5AA0" w:rsidRDefault="001E5AA0" w:rsidP="00371B55">
      <w:pPr>
        <w:tabs>
          <w:tab w:val="left" w:pos="360"/>
        </w:tabs>
        <w:snapToGrid w:val="0"/>
        <w:rPr>
          <w:rFonts w:ascii="Times New Roman" w:hAnsi="Times New Roman" w:cs="Times New Roman"/>
          <w:i/>
          <w:iCs/>
          <w:lang w:val="en-US"/>
        </w:rPr>
      </w:pPr>
    </w:p>
    <w:p w14:paraId="6B416A48" w14:textId="7A478DB0" w:rsidR="00B7338F" w:rsidRDefault="00B7338F" w:rsidP="00371B55">
      <w:pPr>
        <w:tabs>
          <w:tab w:val="left" w:pos="360"/>
        </w:tabs>
        <w:snapToGrid w:val="0"/>
        <w:rPr>
          <w:rFonts w:ascii="Times New Roman" w:hAnsi="Times New Roman" w:cs="Times New Roman"/>
          <w:iCs/>
        </w:rPr>
      </w:pPr>
      <w:r w:rsidRPr="00B7338F">
        <w:rPr>
          <w:rFonts w:ascii="Times New Roman" w:hAnsi="Times New Roman" w:cs="Times New Roman"/>
          <w:i/>
          <w:iCs/>
          <w:lang w:val="en-US"/>
        </w:rPr>
        <w:t>l</w:t>
      </w:r>
      <w:r w:rsidRPr="00B7338F">
        <w:rPr>
          <w:rFonts w:ascii="Times New Roman" w:hAnsi="Times New Roman" w:cs="Times New Roman"/>
          <w:iCs/>
          <w:vertAlign w:val="subscript"/>
          <w:lang w:val="en-US"/>
        </w:rPr>
        <w:t>24</w:t>
      </w:r>
      <w:r>
        <w:rPr>
          <w:rFonts w:ascii="Times New Roman" w:hAnsi="Times New Roman" w:cs="Times New Roman"/>
          <w:iCs/>
          <w:vertAlign w:val="subscript"/>
          <w:lang w:val="en-US"/>
        </w:rPr>
        <w:t>z</w:t>
      </w:r>
      <w:r w:rsidRPr="00B7338F">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B7338F">
        <w:rPr>
          <w:rFonts w:ascii="Times New Roman" w:hAnsi="Times New Roman" w:cs="Times New Roman"/>
          <w:iCs/>
          <w:lang w:val="en-US"/>
        </w:rPr>
        <w:t xml:space="preserve"> </w:t>
      </w:r>
      <w:r w:rsidRPr="00B7338F">
        <w:rPr>
          <w:rFonts w:ascii="Times New Roman" w:hAnsi="Times New Roman" w:cs="Times New Roman"/>
          <w:iCs/>
        </w:rPr>
        <w:t>-----Eq</w:t>
      </w:r>
      <w:r w:rsidR="00C8700A">
        <w:rPr>
          <w:rFonts w:ascii="Times New Roman" w:hAnsi="Times New Roman" w:cs="Times New Roman"/>
          <w:iCs/>
        </w:rPr>
        <w:t>4</w:t>
      </w:r>
    </w:p>
    <w:p w14:paraId="57307D66" w14:textId="77777777" w:rsidR="001E5AA0" w:rsidRDefault="001E5AA0" w:rsidP="00371B55">
      <w:pPr>
        <w:tabs>
          <w:tab w:val="left" w:pos="360"/>
        </w:tabs>
        <w:snapToGrid w:val="0"/>
        <w:rPr>
          <w:rFonts w:ascii="Times New Roman" w:hAnsi="Times New Roman" w:cs="Times New Roman"/>
          <w:iCs/>
        </w:rPr>
      </w:pPr>
    </w:p>
    <w:p w14:paraId="55CF903E" w14:textId="272100C0" w:rsidR="009F2F67" w:rsidRPr="00B7338F" w:rsidRDefault="009F2F67" w:rsidP="009F2F67">
      <w:pPr>
        <w:tabs>
          <w:tab w:val="left" w:pos="360"/>
        </w:tabs>
        <w:snapToGrid w:val="0"/>
        <w:rPr>
          <w:rFonts w:ascii="Times New Roman" w:hAnsi="Times New Roman" w:cs="Times New Roman"/>
          <w:iCs/>
          <w:lang w:val="en-US"/>
        </w:rPr>
      </w:pPr>
      <w:r w:rsidRPr="009F2F67">
        <w:rPr>
          <w:rFonts w:ascii="Times New Roman" w:hAnsi="Times New Roman" w:cs="Times New Roman"/>
          <w:i/>
          <w:iCs/>
          <w:lang w:val="en-US"/>
        </w:rPr>
        <w:t>l</w:t>
      </w:r>
      <w:r w:rsidRPr="009F2F67">
        <w:rPr>
          <w:rFonts w:ascii="Times New Roman" w:hAnsi="Times New Roman" w:cs="Times New Roman"/>
          <w:iCs/>
          <w:vertAlign w:val="subscript"/>
          <w:lang w:val="en-US"/>
        </w:rPr>
        <w:t>24x</w:t>
      </w:r>
      <w:r w:rsidRPr="009F2F67">
        <w:rPr>
          <w:rFonts w:ascii="Times New Roman" w:hAnsi="Times New Roman" w:cs="Times New Roman"/>
          <w:iCs/>
          <w:lang w:val="en-US"/>
        </w:rPr>
        <w:t xml:space="preserve"> = </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1</m:t>
                </m:r>
              </m:sub>
            </m:sSub>
            <m:r>
              <w:rPr>
                <w:rFonts w:ascii="Cambria Math" w:hAnsi="Cambria Math" w:cs="Times New Roman"/>
                <w:lang w:val="en-US"/>
              </w:rPr>
              <m:t>+</m:t>
            </m:r>
          </m:e>
        </m:func>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m:t>
            </m:r>
          </m:e>
        </m:func>
        <m:r>
          <w:rPr>
            <w:rFonts w:ascii="Cambria Math" w:hAnsi="Cambria Math" w:cs="Times New Roman"/>
            <w:lang w:val="en-US"/>
          </w:rPr>
          <m:t>]</m:t>
        </m:r>
      </m:oMath>
    </w:p>
    <w:p w14:paraId="7C11F5F5" w14:textId="752CC581" w:rsidR="00DB6676" w:rsidRDefault="00C8700A" w:rsidP="00A84E4A">
      <w:pPr>
        <w:tabs>
          <w:tab w:val="left" w:pos="360"/>
        </w:tabs>
        <w:snapToGrid w:val="0"/>
        <w:rPr>
          <w:rFonts w:ascii="Times New Roman" w:hAnsi="Times New Roman" w:cs="Times New Roman"/>
          <w:iCs/>
          <w:lang w:val="en-US"/>
        </w:rPr>
      </w:pPr>
      <w:r w:rsidRPr="002B7086">
        <w:rPr>
          <w:rFonts w:ascii="Times New Roman" w:hAnsi="Times New Roman" w:cs="Times New Roman"/>
          <w:i/>
          <w:iCs/>
          <w:lang w:val="en-US"/>
        </w:rPr>
        <w:t>l</w:t>
      </w:r>
      <w:r w:rsidRPr="002B7086">
        <w:rPr>
          <w:rFonts w:ascii="Times New Roman" w:hAnsi="Times New Roman" w:cs="Times New Roman"/>
          <w:iCs/>
          <w:vertAlign w:val="subscript"/>
          <w:lang w:val="en-US"/>
        </w:rPr>
        <w:t>24x</w:t>
      </w:r>
      <w:r w:rsidRPr="002B7086">
        <w:rPr>
          <w:rFonts w:ascii="Times New Roman" w:hAnsi="Times New Roman" w:cs="Times New Roman"/>
          <w:iCs/>
          <w:lang w:val="en-US"/>
        </w:rPr>
        <w:t xml:space="preserve"> = </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e>
        </m:func>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func>
        <m:r>
          <w:rPr>
            <w:rFonts w:ascii="Cambria Math" w:hAnsi="Cambria Math" w:cs="Times New Roman"/>
            <w:lang w:val="en-US"/>
          </w:rPr>
          <m:t>]</m:t>
        </m:r>
      </m:oMath>
      <w:r w:rsidR="00A84E4A">
        <w:rPr>
          <w:rFonts w:ascii="Times New Roman" w:hAnsi="Times New Roman" w:cs="Times New Roman"/>
          <w:iCs/>
          <w:lang w:val="en-US"/>
        </w:rPr>
        <w:t xml:space="preserve"> </w:t>
      </w:r>
      <w:r w:rsidR="00A84E4A" w:rsidRPr="00B7338F">
        <w:rPr>
          <w:rFonts w:ascii="Times New Roman" w:hAnsi="Times New Roman" w:cs="Times New Roman"/>
          <w:iCs/>
        </w:rPr>
        <w:t>-----Eq</w:t>
      </w:r>
      <w:r w:rsidR="00A84E4A">
        <w:rPr>
          <w:rFonts w:ascii="Times New Roman" w:hAnsi="Times New Roman" w:cs="Times New Roman"/>
          <w:iCs/>
        </w:rPr>
        <w:t>5</w:t>
      </w:r>
    </w:p>
    <w:p w14:paraId="563FA471" w14:textId="77777777" w:rsidR="00DB6676" w:rsidRDefault="00DB6676" w:rsidP="00454C6A">
      <w:pPr>
        <w:tabs>
          <w:tab w:val="left" w:pos="360"/>
        </w:tabs>
        <w:snapToGrid w:val="0"/>
        <w:rPr>
          <w:rFonts w:ascii="Times New Roman" w:hAnsi="Times New Roman" w:cs="Times New Roman"/>
          <w:iCs/>
          <w:lang w:val="en-US"/>
        </w:rPr>
      </w:pPr>
    </w:p>
    <w:p w14:paraId="73E9E3E6" w14:textId="32025D64" w:rsidR="00DB6676" w:rsidRPr="00A46AF7" w:rsidRDefault="00F4008E" w:rsidP="00495CE0">
      <w:pPr>
        <w:tabs>
          <w:tab w:val="left" w:pos="360"/>
        </w:tabs>
        <w:snapToGrid w:val="0"/>
        <w:rPr>
          <w:rFonts w:ascii="Times New Roman" w:hAnsi="Times New Roman" w:cs="Times New Roman"/>
          <w:iCs/>
          <w:lang w:val="en-US"/>
        </w:rPr>
      </w:pPr>
      <w:r>
        <w:rPr>
          <w:rFonts w:ascii="Times New Roman" w:hAnsi="Times New Roman" w:cs="Times New Roman"/>
          <w:iCs/>
          <w:lang w:val="en-US"/>
        </w:rPr>
        <w:t>Eq2</w:t>
      </w:r>
      <w:r>
        <w:rPr>
          <w:rFonts w:ascii="Times New Roman" w:hAnsi="Times New Roman" w:cs="Times New Roman"/>
          <w:iCs/>
          <w:vertAlign w:val="superscript"/>
          <w:lang w:val="en-US"/>
        </w:rPr>
        <w:t>2</w:t>
      </w:r>
      <w:r w:rsidR="00A46AF7">
        <w:rPr>
          <w:rFonts w:ascii="Times New Roman" w:hAnsi="Times New Roman" w:cs="Times New Roman"/>
          <w:iCs/>
          <w:lang w:val="en-US"/>
        </w:rPr>
        <w:t xml:space="preserve"> + </w:t>
      </w:r>
      <w:r w:rsidR="00A46AF7" w:rsidRPr="00A46AF7">
        <w:rPr>
          <w:rFonts w:ascii="Times New Roman" w:hAnsi="Times New Roman" w:cs="Times New Roman"/>
          <w:iCs/>
          <w:lang w:val="en-US"/>
        </w:rPr>
        <w:t>Eq</w:t>
      </w:r>
      <w:r w:rsidR="00495CE0">
        <w:rPr>
          <w:rFonts w:ascii="Times New Roman" w:hAnsi="Times New Roman" w:cs="Times New Roman"/>
          <w:iCs/>
          <w:lang w:val="en-US"/>
        </w:rPr>
        <w:t>4</w:t>
      </w:r>
      <w:r w:rsidR="00A46AF7" w:rsidRPr="00A46AF7">
        <w:rPr>
          <w:rFonts w:ascii="Times New Roman" w:hAnsi="Times New Roman" w:cs="Times New Roman"/>
          <w:iCs/>
          <w:vertAlign w:val="superscript"/>
          <w:lang w:val="en-US"/>
        </w:rPr>
        <w:t>2</w:t>
      </w:r>
      <w:r w:rsidR="00A46AF7">
        <w:rPr>
          <w:rFonts w:ascii="Times New Roman" w:hAnsi="Times New Roman" w:cs="Times New Roman"/>
          <w:iCs/>
          <w:vertAlign w:val="subscript"/>
          <w:lang w:val="en-US"/>
        </w:rPr>
        <w:t xml:space="preserve"> </w:t>
      </w:r>
      <w:r w:rsidR="00A46AF7">
        <w:rPr>
          <w:rFonts w:ascii="Times New Roman" w:hAnsi="Times New Roman" w:cs="Times New Roman"/>
          <w:iCs/>
          <w:lang w:val="en-US"/>
        </w:rPr>
        <w:t xml:space="preserve"> = </w:t>
      </w:r>
      <w:r w:rsidR="00495CE0" w:rsidRPr="00495CE0">
        <w:rPr>
          <w:rFonts w:ascii="Times New Roman" w:hAnsi="Times New Roman" w:cs="Times New Roman"/>
          <w:iCs/>
          <w:lang w:val="en-US"/>
        </w:rPr>
        <w:t>Eq</w:t>
      </w:r>
      <w:r w:rsidR="00495CE0">
        <w:rPr>
          <w:rFonts w:ascii="Times New Roman" w:hAnsi="Times New Roman" w:cs="Times New Roman"/>
          <w:iCs/>
          <w:lang w:val="en-US"/>
        </w:rPr>
        <w:t>3</w:t>
      </w:r>
      <w:r w:rsidR="00495CE0" w:rsidRPr="00495CE0">
        <w:rPr>
          <w:rFonts w:ascii="Times New Roman" w:hAnsi="Times New Roman" w:cs="Times New Roman"/>
          <w:iCs/>
          <w:vertAlign w:val="superscript"/>
          <w:lang w:val="en-US"/>
        </w:rPr>
        <w:t>2</w:t>
      </w:r>
      <w:r w:rsidR="00495CE0" w:rsidRPr="00495CE0">
        <w:rPr>
          <w:rFonts w:ascii="Times New Roman" w:hAnsi="Times New Roman" w:cs="Times New Roman"/>
          <w:iCs/>
          <w:lang w:val="en-US"/>
        </w:rPr>
        <w:t xml:space="preserve"> + Eq</w:t>
      </w:r>
      <w:r w:rsidR="00495CE0">
        <w:rPr>
          <w:rFonts w:ascii="Times New Roman" w:hAnsi="Times New Roman" w:cs="Times New Roman"/>
          <w:iCs/>
          <w:lang w:val="en-US"/>
        </w:rPr>
        <w:t>5</w:t>
      </w:r>
      <w:r w:rsidR="00495CE0" w:rsidRPr="00495CE0">
        <w:rPr>
          <w:rFonts w:ascii="Times New Roman" w:hAnsi="Times New Roman" w:cs="Times New Roman"/>
          <w:iCs/>
          <w:vertAlign w:val="superscript"/>
          <w:lang w:val="en-US"/>
        </w:rPr>
        <w:t>2</w:t>
      </w:r>
      <w:r w:rsidR="00495CE0" w:rsidRPr="00495CE0">
        <w:rPr>
          <w:rFonts w:ascii="Times New Roman" w:hAnsi="Times New Roman" w:cs="Times New Roman"/>
          <w:iCs/>
          <w:vertAlign w:val="subscript"/>
          <w:lang w:val="en-US"/>
        </w:rPr>
        <w:t xml:space="preserve"> </w:t>
      </w:r>
      <w:r w:rsidR="00495CE0" w:rsidRPr="00495CE0">
        <w:rPr>
          <w:rFonts w:ascii="Times New Roman" w:hAnsi="Times New Roman" w:cs="Times New Roman"/>
          <w:iCs/>
          <w:lang w:val="en-US"/>
        </w:rPr>
        <w:t xml:space="preserve"> </w:t>
      </w:r>
    </w:p>
    <w:p w14:paraId="67AA934E" w14:textId="77777777" w:rsidR="00011149" w:rsidRDefault="00B3129B" w:rsidP="00995568">
      <w:pPr>
        <w:tabs>
          <w:tab w:val="left" w:pos="360"/>
        </w:tabs>
        <w:snapToGrid w:val="0"/>
        <w:rPr>
          <w:rFonts w:ascii="Times New Roman" w:hAnsi="Times New Roman" w:cs="Times New Roman"/>
          <w:iCs/>
          <w:lang w:val="en-US"/>
        </w:rPr>
      </w:pPr>
      <w:r>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Pr>
          <w:rFonts w:ascii="Times New Roman" w:hAnsi="Times New Roman" w:cs="Times New Roman"/>
          <w:iCs/>
          <w:lang w:val="en-US"/>
        </w:rPr>
        <w:t>)</w:t>
      </w:r>
      <w:r>
        <w:rPr>
          <w:rFonts w:ascii="Times New Roman" w:hAnsi="Times New Roman" w:cs="Times New Roman"/>
          <w:iCs/>
          <w:vertAlign w:val="superscript"/>
          <w:lang w:val="en-US"/>
        </w:rPr>
        <w:t>2</w:t>
      </w:r>
      <w:r>
        <w:rPr>
          <w:rFonts w:ascii="Times New Roman" w:hAnsi="Times New Roman" w:cs="Times New Roman"/>
          <w:iCs/>
          <w:lang w:val="en-US"/>
        </w:rPr>
        <w:t xml:space="preserve"> + </w:t>
      </w:r>
      <w:r w:rsidR="00AD2BA4">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00AD2BA4">
        <w:rPr>
          <w:rFonts w:ascii="Times New Roman" w:hAnsi="Times New Roman" w:cs="Times New Roman"/>
          <w:iCs/>
          <w:lang w:val="en-US"/>
        </w:rPr>
        <w:t>)</w:t>
      </w:r>
      <w:r w:rsidR="00AD2BA4">
        <w:rPr>
          <w:rFonts w:ascii="Times New Roman" w:hAnsi="Times New Roman" w:cs="Times New Roman"/>
          <w:iCs/>
          <w:vertAlign w:val="superscript"/>
          <w:lang w:val="en-US"/>
        </w:rPr>
        <w:t>2</w:t>
      </w:r>
      <w:r w:rsidR="00AD2BA4">
        <w:rPr>
          <w:rFonts w:ascii="Times New Roman" w:hAnsi="Times New Roman" w:cs="Times New Roman"/>
          <w:iCs/>
          <w:lang w:val="en-US"/>
        </w:rPr>
        <w:t xml:space="preserve"> </w:t>
      </w:r>
    </w:p>
    <w:p w14:paraId="10EDD570" w14:textId="11CFE657" w:rsidR="00DB6676" w:rsidRDefault="00AD2BA4" w:rsidP="004A14BB">
      <w:pPr>
        <w:tabs>
          <w:tab w:val="left" w:pos="360"/>
        </w:tabs>
        <w:snapToGrid w:val="0"/>
        <w:rPr>
          <w:rFonts w:ascii="Times New Roman" w:hAnsi="Times New Roman" w:cs="Times New Roman"/>
          <w:iCs/>
          <w:vertAlign w:val="superscript"/>
          <w:lang w:val="en-US"/>
        </w:rPr>
      </w:pPr>
      <w:r>
        <w:rPr>
          <w:rFonts w:ascii="Times New Roman" w:hAnsi="Times New Roman" w:cs="Times New Roman"/>
          <w:iCs/>
          <w:lang w:val="en-US"/>
        </w:rPr>
        <w:t>=</w:t>
      </w:r>
      <w:r w:rsidR="00315A59">
        <w:rPr>
          <w:rFonts w:ascii="Times New Roman" w:hAnsi="Times New Roman" w:cs="Times New Roman"/>
          <w:iCs/>
          <w:lang w:val="en-US"/>
        </w:rPr>
        <w:t>[</w:t>
      </w:r>
      <w:r>
        <w:rPr>
          <w:rFonts w:ascii="Times New Roman" w:hAnsi="Times New Roman" w:cs="Times New Roman"/>
          <w:iCs/>
          <w:lang w:val="en-US"/>
        </w:rPr>
        <w:t xml:space="preserve"> </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e>
        </m:func>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m:t>
            </m:r>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func>
        <m:r>
          <w:rPr>
            <w:rFonts w:ascii="Cambria Math" w:hAnsi="Cambria Math" w:cs="Times New Roman"/>
            <w:lang w:val="en-US"/>
          </w:rPr>
          <m:t>)</m:t>
        </m:r>
      </m:oMath>
      <w:r w:rsidR="003D1A6C">
        <w:rPr>
          <w:rFonts w:ascii="Times New Roman" w:hAnsi="Times New Roman" w:cs="Times New Roman"/>
          <w:iCs/>
          <w:lang w:val="en-US"/>
        </w:rPr>
        <w:t>]</w:t>
      </w:r>
      <w:r w:rsidR="00120FA9">
        <w:rPr>
          <w:rFonts w:ascii="Times New Roman" w:hAnsi="Times New Roman" w:cs="Times New Roman"/>
          <w:iCs/>
          <w:vertAlign w:val="superscript"/>
          <w:lang w:val="en-US"/>
        </w:rPr>
        <w:t>2</w:t>
      </w:r>
      <w:r w:rsidR="00120FA9">
        <w:rPr>
          <w:rFonts w:ascii="Times New Roman" w:hAnsi="Times New Roman" w:cs="Times New Roman"/>
          <w:iCs/>
          <w:lang w:val="en-US"/>
        </w:rPr>
        <w:t xml:space="preserve"> </w:t>
      </w:r>
      <w:r w:rsidR="00995568">
        <w:rPr>
          <w:rFonts w:ascii="Times New Roman" w:hAnsi="Times New Roman" w:cs="Times New Roman"/>
          <w:iCs/>
          <w:lang w:val="en-US"/>
        </w:rPr>
        <w:t xml:space="preserve">+ </w:t>
      </w:r>
      <m:oMath>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e>
        </m:func>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m:t>
            </m:r>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func>
        <m:r>
          <w:rPr>
            <w:rFonts w:ascii="Cambria Math" w:hAnsi="Cambria Math" w:cs="Times New Roman"/>
            <w:lang w:val="en-US"/>
          </w:rPr>
          <m:t>)</m:t>
        </m:r>
      </m:oMath>
      <w:r w:rsidR="008942F2">
        <w:rPr>
          <w:rFonts w:ascii="Times New Roman" w:hAnsi="Times New Roman" w:cs="Times New Roman"/>
          <w:iCs/>
          <w:lang w:val="en-US"/>
        </w:rPr>
        <w:t>]</w:t>
      </w:r>
      <w:r w:rsidR="00995568">
        <w:rPr>
          <w:rFonts w:ascii="Times New Roman" w:hAnsi="Times New Roman" w:cs="Times New Roman"/>
          <w:iCs/>
          <w:vertAlign w:val="superscript"/>
          <w:lang w:val="en-US"/>
        </w:rPr>
        <w:t>2</w:t>
      </w:r>
    </w:p>
    <w:p w14:paraId="4BE2ED1D" w14:textId="77777777" w:rsidR="00DF7F6D" w:rsidRPr="00995568" w:rsidRDefault="00DF7F6D" w:rsidP="00995568">
      <w:pPr>
        <w:tabs>
          <w:tab w:val="left" w:pos="360"/>
        </w:tabs>
        <w:snapToGrid w:val="0"/>
        <w:rPr>
          <w:rFonts w:ascii="Times New Roman" w:hAnsi="Times New Roman" w:cs="Times New Roman"/>
          <w:iCs/>
          <w:lang w:val="en-US"/>
        </w:rPr>
      </w:pPr>
    </w:p>
    <w:p w14:paraId="154EA699" w14:textId="77777777" w:rsidR="00011149" w:rsidRDefault="001762B9" w:rsidP="00011149">
      <w:pPr>
        <w:tabs>
          <w:tab w:val="left" w:pos="360"/>
        </w:tabs>
        <w:snapToGrid w:val="0"/>
        <w:rPr>
          <w:rFonts w:ascii="Times New Roman" w:hAnsi="Times New Roman" w:cs="Times New Roman"/>
          <w:iCs/>
          <w:lang w:val="en-US"/>
        </w:rPr>
      </w:pPr>
      <w:r w:rsidRPr="001762B9">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1762B9">
        <w:rPr>
          <w:rFonts w:ascii="Times New Roman" w:hAnsi="Times New Roman" w:cs="Times New Roman"/>
          <w:iCs/>
          <w:lang w:val="en-US"/>
        </w:rPr>
        <w:t>)</w:t>
      </w:r>
      <w:r w:rsidRPr="001762B9">
        <w:rPr>
          <w:rFonts w:ascii="Times New Roman" w:hAnsi="Times New Roman" w:cs="Times New Roman"/>
          <w:iCs/>
          <w:vertAlign w:val="superscript"/>
          <w:lang w:val="en-US"/>
        </w:rPr>
        <w:t>2</w:t>
      </w:r>
      <w:r w:rsidRPr="001762B9">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1762B9">
        <w:rPr>
          <w:rFonts w:ascii="Times New Roman" w:hAnsi="Times New Roman" w:cs="Times New Roman"/>
          <w:iCs/>
          <w:lang w:val="en-US"/>
        </w:rPr>
        <w:t>)</w:t>
      </w:r>
      <w:r w:rsidRPr="001762B9">
        <w:rPr>
          <w:rFonts w:ascii="Times New Roman" w:hAnsi="Times New Roman" w:cs="Times New Roman"/>
          <w:iCs/>
          <w:vertAlign w:val="superscript"/>
          <w:lang w:val="en-US"/>
        </w:rPr>
        <w:t>2</w:t>
      </w:r>
      <w:r w:rsidRPr="001762B9">
        <w:rPr>
          <w:rFonts w:ascii="Times New Roman" w:hAnsi="Times New Roman" w:cs="Times New Roman"/>
          <w:iCs/>
          <w:lang w:val="en-US"/>
        </w:rPr>
        <w:t xml:space="preserve"> </w:t>
      </w:r>
      <w:r>
        <w:rPr>
          <w:rFonts w:ascii="Times New Roman" w:hAnsi="Times New Roman" w:cs="Times New Roman"/>
          <w:iCs/>
          <w:lang w:val="en-US"/>
        </w:rPr>
        <w:t xml:space="preserve"> </w:t>
      </w:r>
    </w:p>
    <w:p w14:paraId="24F43A7A" w14:textId="584C6E33" w:rsidR="00DB6676" w:rsidRDefault="001762B9" w:rsidP="00FD35C6">
      <w:pPr>
        <w:tabs>
          <w:tab w:val="left" w:pos="360"/>
        </w:tabs>
        <w:snapToGrid w:val="0"/>
        <w:rPr>
          <w:rFonts w:ascii="Times New Roman" w:hAnsi="Times New Roman" w:cs="Times New Roman"/>
          <w:iCs/>
          <w:lang w:val="en-US"/>
        </w:rPr>
      </w:pPr>
      <w:r>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sSup>
          <m:sSupPr>
            <m:ctrlPr>
              <w:rPr>
                <w:rFonts w:ascii="Cambria Math" w:hAnsi="Cambria Math" w:cs="Times New Roman"/>
                <w:i/>
                <w:iCs/>
                <w:lang w:val="en-US"/>
              </w:rPr>
            </m:ctrlPr>
          </m:sSupPr>
          <m:e>
            <m:func>
              <m:funcPr>
                <m:ctrlPr>
                  <w:rPr>
                    <w:rFonts w:ascii="Cambria Math" w:hAnsi="Cambria Math" w:cs="Times New Roman"/>
                    <w:i/>
                    <w:iCs/>
                    <w:lang w:val="en-US"/>
                  </w:rPr>
                </m:ctrlPr>
              </m:funcPr>
              <m:fName>
                <m:r>
                  <w:rPr>
                    <w:rFonts w:ascii="Cambria Math" w:hAnsi="Cambria Math" w:cs="Times New Roman"/>
                    <w:lang w:val="en-US"/>
                  </w:rPr>
                  <m:t>[</m:t>
                </m:r>
                <m:r>
                  <w:rPr>
                    <w:rFonts w:ascii="Cambria Math" w:hAnsi="Cambria Math" w:cs="Times New Roman"/>
                    <w:lang w:val="en-US"/>
                  </w:rPr>
                  <m:t>cos</m:t>
                </m:r>
              </m:fName>
              <m:e>
                <m:d>
                  <m:dPr>
                    <m:ctrlPr>
                      <w:rPr>
                        <w:rFonts w:ascii="Cambria Math" w:hAnsi="Cambria Math" w:cs="Times New Roman"/>
                        <w:i/>
                        <w:iCs/>
                        <w:lang w:val="en-US"/>
                      </w:rPr>
                    </m:ctrlPr>
                  </m:dPr>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e>
                </m:d>
                <m:r>
                  <w:rPr>
                    <w:rFonts w:ascii="Cambria Math" w:hAnsi="Cambria Math" w:cs="Times New Roman"/>
                    <w:lang w:val="en-US"/>
                  </w:rPr>
                  <m:t>]</m:t>
                </m:r>
              </m:e>
            </m:func>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sSup>
          <m:sSupPr>
            <m:ctrlPr>
              <w:rPr>
                <w:rFonts w:ascii="Cambria Math" w:hAnsi="Cambria Math" w:cs="Times New Roman"/>
                <w:i/>
                <w:iCs/>
                <w:lang w:val="en-US"/>
              </w:rPr>
            </m:ctrlPr>
          </m:sSupPr>
          <m:e>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m:t>
                </m:r>
                <m:d>
                  <m:dPr>
                    <m:ctrlPr>
                      <w:rPr>
                        <w:rFonts w:ascii="Cambria Math" w:hAnsi="Cambria Math" w:cs="Times New Roman"/>
                        <w:i/>
                        <w:iCs/>
                        <w:lang w:val="en-US"/>
                      </w:rPr>
                    </m:ctrlPr>
                  </m:dPr>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e>
                </m:d>
                <m:r>
                  <w:rPr>
                    <w:rFonts w:ascii="Cambria Math" w:hAnsi="Cambria Math" w:cs="Times New Roman"/>
                    <w:lang w:val="en-US"/>
                  </w:rPr>
                  <m:t>]</m:t>
                </m:r>
              </m:e>
            </m:func>
          </m:e>
          <m:sup>
            <m:r>
              <w:rPr>
                <w:rFonts w:ascii="Cambria Math" w:hAnsi="Cambria Math" w:cs="Times New Roman"/>
                <w:lang w:val="en-US"/>
              </w:rPr>
              <m:t>2</m:t>
            </m:r>
          </m:sup>
        </m:sSup>
        <m:r>
          <w:rPr>
            <w:rFonts w:ascii="Cambria Math" w:hAnsi="Cambria Math" w:cs="Times New Roman"/>
            <w:lang w:val="en-US"/>
          </w:rPr>
          <m:t xml:space="preserve">+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sSup>
          <m:sSupPr>
            <m:ctrlPr>
              <w:rPr>
                <w:rFonts w:ascii="Cambria Math" w:hAnsi="Cambria Math" w:cs="Times New Roman"/>
                <w:i/>
                <w:iCs/>
                <w:lang w:val="en-US"/>
              </w:rPr>
            </m:ctrlPr>
          </m:sSupPr>
          <m:e>
            <m:func>
              <m:funcPr>
                <m:ctrlPr>
                  <w:rPr>
                    <w:rFonts w:ascii="Cambria Math" w:hAnsi="Cambria Math" w:cs="Times New Roman"/>
                    <w:i/>
                    <w:iCs/>
                    <w:lang w:val="en-US"/>
                  </w:rPr>
                </m:ctrlPr>
              </m:funcPr>
              <m:fName>
                <m:r>
                  <w:rPr>
                    <w:rFonts w:ascii="Cambria Math" w:hAnsi="Cambria Math" w:cs="Times New Roman"/>
                    <w:lang w:val="en-US"/>
                  </w:rPr>
                  <m:t>[cos</m:t>
                </m:r>
              </m:fName>
              <m:e>
                <m:d>
                  <m:dPr>
                    <m:ctrlPr>
                      <w:rPr>
                        <w:rFonts w:ascii="Cambria Math" w:hAnsi="Cambria Math" w:cs="Times New Roman"/>
                        <w:i/>
                        <w:iCs/>
                        <w:lang w:val="en-US"/>
                      </w:rPr>
                    </m:ctrlPr>
                  </m:dPr>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d>
                <m:r>
                  <w:rPr>
                    <w:rFonts w:ascii="Cambria Math" w:hAnsi="Cambria Math" w:cs="Times New Roman"/>
                    <w:lang w:val="en-US"/>
                  </w:rPr>
                  <m:t>]</m:t>
                </m:r>
              </m:e>
            </m:func>
          </m:e>
          <m:sup>
            <m:r>
              <w:rPr>
                <w:rFonts w:ascii="Cambria Math" w:hAnsi="Cambria Math" w:cs="Times New Roman"/>
                <w:lang w:val="en-US"/>
              </w:rPr>
              <m:t>2</m:t>
            </m:r>
          </m:sup>
        </m:sSup>
        <m:r>
          <w:rPr>
            <w:rFonts w:ascii="Cambria Math" w:hAnsi="Cambria Math" w:cs="Times New Roman"/>
            <w:lang w:val="en-US"/>
          </w:rPr>
          <m:t xml:space="preserve"> </m:t>
        </m:r>
      </m:oMath>
      <w:r w:rsidR="00FE382B">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sSup>
          <m:sSupPr>
            <m:ctrlPr>
              <w:rPr>
                <w:rFonts w:ascii="Cambria Math" w:hAnsi="Cambria Math" w:cs="Times New Roman"/>
                <w:i/>
                <w:iCs/>
                <w:lang w:val="en-US"/>
              </w:rPr>
            </m:ctrlPr>
          </m:sSupPr>
          <m:e>
            <m:func>
              <m:funcPr>
                <m:ctrlPr>
                  <w:rPr>
                    <w:rFonts w:ascii="Cambria Math" w:hAnsi="Cambria Math" w:cs="Times New Roman"/>
                    <w:i/>
                    <w:iCs/>
                    <w:lang w:val="en-US"/>
                  </w:rPr>
                </m:ctrlPr>
              </m:funcPr>
              <m:fName>
                <m:r>
                  <w:rPr>
                    <w:rFonts w:ascii="Cambria Math" w:hAnsi="Cambria Math" w:cs="Times New Roman"/>
                    <w:lang w:val="en-US"/>
                  </w:rPr>
                  <m:t>[sin</m:t>
                </m:r>
              </m:fName>
              <m:e>
                <m:d>
                  <m:dPr>
                    <m:ctrlPr>
                      <w:rPr>
                        <w:rFonts w:ascii="Cambria Math" w:hAnsi="Cambria Math" w:cs="Times New Roman"/>
                        <w:i/>
                        <w:iCs/>
                        <w:lang w:val="en-US"/>
                      </w:rPr>
                    </m:ctrlPr>
                  </m:dPr>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d>
                <m:r>
                  <w:rPr>
                    <w:rFonts w:ascii="Cambria Math" w:hAnsi="Cambria Math" w:cs="Times New Roman"/>
                    <w:lang w:val="en-US"/>
                  </w:rPr>
                  <m:t>]</m:t>
                </m:r>
              </m:e>
            </m:func>
          </m:e>
          <m:sup>
            <m:r>
              <w:rPr>
                <w:rFonts w:ascii="Cambria Math" w:hAnsi="Cambria Math" w:cs="Times New Roman"/>
                <w:lang w:val="en-US"/>
              </w:rPr>
              <m:t>2</m:t>
            </m:r>
          </m:sup>
        </m:sSup>
      </m:oMath>
      <w:r w:rsidR="00E62086">
        <w:rPr>
          <w:rFonts w:ascii="Times New Roman" w:hAnsi="Times New Roman" w:cs="Times New Roman"/>
          <w:iCs/>
          <w:lang w:val="en-US"/>
        </w:rPr>
        <w:t xml:space="preserve"> + 2</w:t>
      </w:r>
      <w:r w:rsidR="00E65225">
        <w:rPr>
          <w:rFonts w:ascii="Times New Roman" w:hAnsi="Times New Roman" w:cs="Times New Roman"/>
          <w:iCs/>
          <w:lang w:val="en-US"/>
        </w:rPr>
        <w:t>[</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e>
        </m:func>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m:t>
            </m:r>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func>
        <m:r>
          <w:rPr>
            <w:rFonts w:ascii="Cambria Math" w:hAnsi="Cambria Math" w:cs="Times New Roman"/>
            <w:lang w:val="en-US"/>
          </w:rPr>
          <m:t>)</m:t>
        </m:r>
      </m:oMath>
      <w:r w:rsidR="00E65225">
        <w:rPr>
          <w:rFonts w:ascii="Times New Roman" w:hAnsi="Times New Roman" w:cs="Times New Roman"/>
          <w:iCs/>
          <w:lang w:val="en-US"/>
        </w:rPr>
        <w:t>]</w:t>
      </w:r>
      <w:r w:rsidR="00FD35C6">
        <w:rPr>
          <w:rFonts w:ascii="Times New Roman" w:hAnsi="Times New Roman" w:cs="Times New Roman"/>
          <w:iCs/>
          <w:lang w:val="en-US"/>
        </w:rPr>
        <w:t xml:space="preserve"> </w:t>
      </w:r>
      <w:r w:rsidR="00FD35C6" w:rsidRPr="00FD35C6">
        <w:rPr>
          <w:rFonts w:ascii="Times New Roman" w:hAnsi="Times New Roman" w:cs="Times New Roman"/>
          <w:iCs/>
          <w:lang w:val="en-US"/>
        </w:rPr>
        <w:t>+ 2[</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e>
        </m:func>
        <m:func>
          <m:funcPr>
            <m:ctrlPr>
              <w:rPr>
                <w:rFonts w:ascii="Cambria Math" w:hAnsi="Cambria Math" w:cs="Times New Roman"/>
                <w:i/>
                <w:iCs/>
                <w:lang w:val="en-US"/>
              </w:rPr>
            </m:ctrlPr>
          </m:funcPr>
          <m:fName>
            <m:r>
              <w:rPr>
                <w:rFonts w:ascii="Cambria Math" w:hAnsi="Cambria Math" w:cs="Times New Roman"/>
                <w:lang w:val="en-US"/>
              </w:rPr>
              <m:t>sin</m:t>
            </m:r>
          </m:fName>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func>
        <m:r>
          <w:rPr>
            <w:rFonts w:ascii="Cambria Math" w:hAnsi="Cambria Math" w:cs="Times New Roman"/>
            <w:lang w:val="en-US"/>
          </w:rPr>
          <m:t>)</m:t>
        </m:r>
      </m:oMath>
      <w:r w:rsidR="00FD35C6" w:rsidRPr="00FD35C6">
        <w:rPr>
          <w:rFonts w:ascii="Times New Roman" w:hAnsi="Times New Roman" w:cs="Times New Roman"/>
          <w:iCs/>
          <w:lang w:val="en-US"/>
        </w:rPr>
        <w:t>]</w:t>
      </w:r>
    </w:p>
    <w:p w14:paraId="7086810D" w14:textId="77777777" w:rsidR="00DF7F6D" w:rsidRDefault="00DF7F6D" w:rsidP="001762B9">
      <w:pPr>
        <w:tabs>
          <w:tab w:val="left" w:pos="360"/>
        </w:tabs>
        <w:snapToGrid w:val="0"/>
        <w:rPr>
          <w:rFonts w:ascii="Times New Roman" w:hAnsi="Times New Roman" w:cs="Times New Roman"/>
          <w:iCs/>
          <w:lang w:val="en-US"/>
        </w:rPr>
      </w:pPr>
    </w:p>
    <w:p w14:paraId="4CDF1BC2" w14:textId="2B35E74C" w:rsidR="00E33A12" w:rsidRPr="00E33A12" w:rsidRDefault="00E33A12" w:rsidP="00E33A12">
      <w:pPr>
        <w:tabs>
          <w:tab w:val="left" w:pos="360"/>
        </w:tabs>
        <w:snapToGrid w:val="0"/>
        <w:rPr>
          <w:rFonts w:ascii="Times New Roman" w:hAnsi="Times New Roman" w:cs="Times New Roman"/>
          <w:iCs/>
          <w:lang w:val="en-US"/>
        </w:rPr>
      </w:pPr>
      <w:r w:rsidRPr="00E33A12">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E33A12">
        <w:rPr>
          <w:rFonts w:ascii="Times New Roman" w:hAnsi="Times New Roman" w:cs="Times New Roman"/>
          <w:iCs/>
          <w:lang w:val="en-US"/>
        </w:rPr>
        <w:t>)</w:t>
      </w:r>
      <w:r w:rsidRPr="00E33A12">
        <w:rPr>
          <w:rFonts w:ascii="Times New Roman" w:hAnsi="Times New Roman" w:cs="Times New Roman"/>
          <w:iCs/>
          <w:vertAlign w:val="superscript"/>
          <w:lang w:val="en-US"/>
        </w:rPr>
        <w:t>2</w:t>
      </w:r>
      <w:r w:rsidRPr="00E33A12">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E33A12">
        <w:rPr>
          <w:rFonts w:ascii="Times New Roman" w:hAnsi="Times New Roman" w:cs="Times New Roman"/>
          <w:iCs/>
          <w:lang w:val="en-US"/>
        </w:rPr>
        <w:t>)</w:t>
      </w:r>
      <w:r w:rsidRPr="00E33A12">
        <w:rPr>
          <w:rFonts w:ascii="Times New Roman" w:hAnsi="Times New Roman" w:cs="Times New Roman"/>
          <w:iCs/>
          <w:vertAlign w:val="superscript"/>
          <w:lang w:val="en-US"/>
        </w:rPr>
        <w:t>2</w:t>
      </w:r>
      <w:r w:rsidRPr="00E33A12">
        <w:rPr>
          <w:rFonts w:ascii="Times New Roman" w:hAnsi="Times New Roman" w:cs="Times New Roman"/>
          <w:iCs/>
          <w:lang w:val="en-US"/>
        </w:rPr>
        <w:t xml:space="preserve">  </w:t>
      </w:r>
    </w:p>
    <w:p w14:paraId="2638CD13" w14:textId="79352A12" w:rsidR="00E33A12" w:rsidRPr="00E33A12" w:rsidRDefault="00E33A12" w:rsidP="00600961">
      <w:pPr>
        <w:tabs>
          <w:tab w:val="left" w:pos="360"/>
        </w:tabs>
        <w:snapToGrid w:val="0"/>
        <w:rPr>
          <w:rFonts w:ascii="Times New Roman" w:hAnsi="Times New Roman" w:cs="Times New Roman"/>
          <w:iCs/>
          <w:lang w:val="en-US"/>
        </w:rPr>
      </w:pPr>
      <w:r w:rsidRPr="00E33A12">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cos</m:t>
                </m:r>
              </m:e>
              <m:sup>
                <m:r>
                  <w:rPr>
                    <w:rFonts w:ascii="Cambria Math" w:hAnsi="Cambria Math" w:cs="Times New Roman"/>
                    <w:lang w:val="en-US"/>
                  </w:rPr>
                  <m:t>2</m:t>
                </m:r>
              </m:sup>
            </m:sSup>
          </m:fName>
          <m:e>
            <m:d>
              <m:dPr>
                <m:ctrlPr>
                  <w:rPr>
                    <w:rFonts w:ascii="Cambria Math" w:hAnsi="Cambria Math" w:cs="Times New Roman"/>
                    <w:i/>
                    <w:iCs/>
                    <w:lang w:val="en-US"/>
                  </w:rPr>
                </m:ctrlPr>
              </m:dPr>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e>
            </m:d>
          </m:e>
        </m:func>
        <m:r>
          <w:rPr>
            <w:rFonts w:ascii="Cambria Math" w:hAnsi="Cambria Math" w:cs="Times New Roman"/>
            <w:lang w:val="en-US"/>
          </w:rPr>
          <m:t>+</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sin</m:t>
                </m:r>
              </m:e>
              <m:sup>
                <m:r>
                  <w:rPr>
                    <w:rFonts w:ascii="Cambria Math" w:hAnsi="Cambria Math" w:cs="Times New Roman"/>
                    <w:lang w:val="en-US"/>
                  </w:rPr>
                  <m:t>2</m:t>
                </m:r>
              </m:sup>
            </m:sSup>
          </m:fName>
          <m:e>
            <m:d>
              <m:dPr>
                <m:ctrlPr>
                  <w:rPr>
                    <w:rFonts w:ascii="Cambria Math" w:hAnsi="Cambria Math" w:cs="Times New Roman"/>
                    <w:i/>
                    <w:iCs/>
                    <w:lang w:val="en-US"/>
                  </w:rPr>
                </m:ctrlPr>
              </m:dPr>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e>
            </m:d>
          </m:e>
        </m:func>
        <m:r>
          <w:rPr>
            <w:rFonts w:ascii="Cambria Math" w:hAnsi="Cambria Math" w:cs="Times New Roman"/>
            <w:lang w:val="en-US"/>
          </w:rPr>
          <m:t xml:space="preserve">+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cos</m:t>
                </m:r>
              </m:e>
              <m:sup>
                <m:r>
                  <w:rPr>
                    <w:rFonts w:ascii="Cambria Math" w:hAnsi="Cambria Math" w:cs="Times New Roman"/>
                    <w:lang w:val="en-US"/>
                  </w:rPr>
                  <m:t>2</m:t>
                </m:r>
              </m:sup>
            </m:sSup>
          </m:fName>
          <m:e>
            <m:d>
              <m:dPr>
                <m:ctrlPr>
                  <w:rPr>
                    <w:rFonts w:ascii="Cambria Math" w:hAnsi="Cambria Math" w:cs="Times New Roman"/>
                    <w:i/>
                    <w:iCs/>
                    <w:lang w:val="en-US"/>
                  </w:rPr>
                </m:ctrlPr>
              </m:dPr>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d>
          </m:e>
        </m:func>
        <m:r>
          <w:rPr>
            <w:rFonts w:ascii="Cambria Math" w:hAnsi="Cambria Math" w:cs="Times New Roman"/>
            <w:lang w:val="en-US"/>
          </w:rPr>
          <m:t xml:space="preserve"> </m:t>
        </m:r>
      </m:oMath>
      <w:r w:rsidRPr="00E33A12">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sin</m:t>
                </m:r>
              </m:e>
              <m:sup>
                <m:r>
                  <w:rPr>
                    <w:rFonts w:ascii="Cambria Math" w:hAnsi="Cambria Math" w:cs="Times New Roman"/>
                    <w:lang w:val="en-US"/>
                  </w:rPr>
                  <m:t>2</m:t>
                </m:r>
              </m:sup>
            </m:sSup>
          </m:fName>
          <m:e>
            <m:d>
              <m:dPr>
                <m:ctrlPr>
                  <w:rPr>
                    <w:rFonts w:ascii="Cambria Math" w:hAnsi="Cambria Math" w:cs="Times New Roman"/>
                    <w:i/>
                    <w:iCs/>
                    <w:lang w:val="en-US"/>
                  </w:rPr>
                </m:ctrlPr>
              </m:dPr>
              <m:e>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e>
            </m:d>
          </m:e>
        </m:func>
      </m:oMath>
      <w:r w:rsidRPr="00E33A12">
        <w:rPr>
          <w:rFonts w:ascii="Times New Roman" w:hAnsi="Times New Roman" w:cs="Times New Roman"/>
          <w:iCs/>
          <w:lang w:val="en-US"/>
        </w:rPr>
        <w:t xml:space="preserve"> + 2[</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 xml:space="preserve">(90˚-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 xml:space="preserve">-180˚+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lang w:val="en-US"/>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m:t>
            </m:r>
          </m:e>
        </m:func>
      </m:oMath>
      <w:r w:rsidRPr="00E33A12">
        <w:rPr>
          <w:rFonts w:ascii="Times New Roman" w:hAnsi="Times New Roman" w:cs="Times New Roman"/>
          <w:iCs/>
          <w:lang w:val="en-US"/>
        </w:rPr>
        <w:t xml:space="preserve">] </w:t>
      </w:r>
    </w:p>
    <w:p w14:paraId="0B3D8179" w14:textId="77777777" w:rsidR="00DF7F6D" w:rsidRDefault="00DF7F6D" w:rsidP="001762B9">
      <w:pPr>
        <w:tabs>
          <w:tab w:val="left" w:pos="360"/>
        </w:tabs>
        <w:snapToGrid w:val="0"/>
        <w:rPr>
          <w:rFonts w:ascii="Times New Roman" w:hAnsi="Times New Roman" w:cs="Times New Roman"/>
          <w:iCs/>
          <w:lang w:val="en-US"/>
        </w:rPr>
      </w:pPr>
    </w:p>
    <w:p w14:paraId="14E3F370" w14:textId="0824EEB0" w:rsidR="00EC3C0D" w:rsidRPr="00EC3C0D" w:rsidRDefault="00EC3C0D" w:rsidP="00EC3C0D">
      <w:pPr>
        <w:tabs>
          <w:tab w:val="left" w:pos="360"/>
        </w:tabs>
        <w:snapToGrid w:val="0"/>
        <w:rPr>
          <w:rFonts w:ascii="Times New Roman" w:hAnsi="Times New Roman" w:cs="Times New Roman"/>
          <w:iCs/>
          <w:lang w:val="en-US"/>
        </w:rPr>
      </w:pPr>
      <w:r w:rsidRPr="00EC3C0D">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EC3C0D">
        <w:rPr>
          <w:rFonts w:ascii="Times New Roman" w:hAnsi="Times New Roman" w:cs="Times New Roman"/>
          <w:iCs/>
          <w:lang w:val="en-US"/>
        </w:rPr>
        <w:t>)</w:t>
      </w:r>
      <w:r w:rsidRPr="00EC3C0D">
        <w:rPr>
          <w:rFonts w:ascii="Times New Roman" w:hAnsi="Times New Roman" w:cs="Times New Roman"/>
          <w:iCs/>
          <w:vertAlign w:val="superscript"/>
          <w:lang w:val="en-US"/>
        </w:rPr>
        <w:t>2</w:t>
      </w:r>
      <w:r w:rsidRPr="00EC3C0D">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EC3C0D">
        <w:rPr>
          <w:rFonts w:ascii="Times New Roman" w:hAnsi="Times New Roman" w:cs="Times New Roman"/>
          <w:iCs/>
          <w:lang w:val="en-US"/>
        </w:rPr>
        <w:t>)</w:t>
      </w:r>
      <w:r w:rsidRPr="00EC3C0D">
        <w:rPr>
          <w:rFonts w:ascii="Times New Roman" w:hAnsi="Times New Roman" w:cs="Times New Roman"/>
          <w:iCs/>
          <w:vertAlign w:val="superscript"/>
          <w:lang w:val="en-US"/>
        </w:rPr>
        <w:t>2</w:t>
      </w:r>
      <w:r w:rsidRPr="00EC3C0D">
        <w:rPr>
          <w:rFonts w:ascii="Times New Roman" w:hAnsi="Times New Roman" w:cs="Times New Roman"/>
          <w:iCs/>
          <w:lang w:val="en-US"/>
        </w:rPr>
        <w:t xml:space="preserve">  </w:t>
      </w:r>
    </w:p>
    <w:p w14:paraId="07FEDBBE" w14:textId="41F92769" w:rsidR="00EC3C0D" w:rsidRPr="00EC3C0D" w:rsidRDefault="00EC3C0D" w:rsidP="00EC3C0D">
      <w:pPr>
        <w:tabs>
          <w:tab w:val="left" w:pos="360"/>
        </w:tabs>
        <w:snapToGrid w:val="0"/>
        <w:rPr>
          <w:rFonts w:ascii="Times New Roman" w:hAnsi="Times New Roman" w:cs="Times New Roman"/>
          <w:iCs/>
          <w:lang w:val="en-US"/>
        </w:rPr>
      </w:pPr>
      <w:r w:rsidRPr="00EC3C0D">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r>
          <w:rPr>
            <w:rFonts w:ascii="Cambria Math" w:hAnsi="Cambria Math" w:cs="Times New Roman"/>
            <w:lang w:val="en-US"/>
          </w:rPr>
          <m:t>(1)</m:t>
        </m:r>
        <m:r>
          <w:rPr>
            <w:rFonts w:ascii="Cambria Math" w:hAnsi="Cambria Math" w:cs="Times New Roman"/>
            <w:lang w:val="en-US"/>
          </w:rPr>
          <m:t xml:space="preserve">+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r>
          <w:rPr>
            <w:rFonts w:ascii="Cambria Math" w:hAnsi="Cambria Math" w:cs="Times New Roman"/>
            <w:lang w:val="en-US"/>
          </w:rPr>
          <m:t>(1)</m:t>
        </m:r>
      </m:oMath>
      <w:r w:rsidRPr="00EC3C0D">
        <w:rPr>
          <w:rFonts w:ascii="Times New Roman" w:hAnsi="Times New Roman" w:cs="Times New Roman"/>
          <w:iCs/>
          <w:lang w:val="en-US"/>
        </w:rPr>
        <w:t>+ 2[</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m:t>
            </m:r>
            <m:r>
              <w:rPr>
                <w:rFonts w:ascii="Cambria Math" w:hAnsi="Cambria Math" w:cs="Times New Roman"/>
                <w:lang w:val="en-US"/>
              </w:rPr>
              <m:t>-</m:t>
            </m:r>
            <m:r>
              <w:rPr>
                <w:rFonts w:ascii="Cambria Math" w:hAnsi="Cambria Math" w:cs="Times New Roman"/>
                <w:lang w:val="en-US"/>
              </w:rPr>
              <m:t>90˚+</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m:t>
            </m:r>
          </m:e>
        </m:func>
      </m:oMath>
      <w:r w:rsidRPr="00EC3C0D">
        <w:rPr>
          <w:rFonts w:ascii="Times New Roman" w:hAnsi="Times New Roman" w:cs="Times New Roman"/>
          <w:iCs/>
          <w:lang w:val="en-US"/>
        </w:rPr>
        <w:t xml:space="preserve">] </w:t>
      </w:r>
    </w:p>
    <w:p w14:paraId="4FE6C03B" w14:textId="77777777" w:rsidR="00EC3C0D" w:rsidRDefault="00EC3C0D" w:rsidP="001762B9">
      <w:pPr>
        <w:tabs>
          <w:tab w:val="left" w:pos="360"/>
        </w:tabs>
        <w:snapToGrid w:val="0"/>
        <w:rPr>
          <w:rFonts w:ascii="Times New Roman" w:hAnsi="Times New Roman" w:cs="Times New Roman"/>
          <w:iCs/>
          <w:lang w:val="en-US"/>
        </w:rPr>
      </w:pPr>
    </w:p>
    <w:p w14:paraId="2A413F12" w14:textId="4734C051" w:rsidR="002F1AEA" w:rsidRPr="002F1AEA" w:rsidRDefault="002F1AEA" w:rsidP="002F1AEA">
      <w:pPr>
        <w:tabs>
          <w:tab w:val="left" w:pos="360"/>
        </w:tabs>
        <w:snapToGrid w:val="0"/>
        <w:rPr>
          <w:rFonts w:ascii="Times New Roman" w:hAnsi="Times New Roman" w:cs="Times New Roman"/>
          <w:iCs/>
          <w:lang w:val="en-US"/>
        </w:rPr>
      </w:pPr>
      <w:r w:rsidRPr="002F1AEA">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2F1AEA">
        <w:rPr>
          <w:rFonts w:ascii="Times New Roman" w:hAnsi="Times New Roman" w:cs="Times New Roman"/>
          <w:iCs/>
          <w:lang w:val="en-US"/>
        </w:rPr>
        <w:t>)</w:t>
      </w:r>
      <w:r w:rsidRPr="002F1AEA">
        <w:rPr>
          <w:rFonts w:ascii="Times New Roman" w:hAnsi="Times New Roman" w:cs="Times New Roman"/>
          <w:iCs/>
          <w:vertAlign w:val="superscript"/>
          <w:lang w:val="en-US"/>
        </w:rPr>
        <w:t>2</w:t>
      </w:r>
      <w:r w:rsidRPr="002F1AEA">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Pr="002F1AEA">
        <w:rPr>
          <w:rFonts w:ascii="Times New Roman" w:hAnsi="Times New Roman" w:cs="Times New Roman"/>
          <w:iCs/>
          <w:lang w:val="en-US"/>
        </w:rPr>
        <w:t>)</w:t>
      </w:r>
      <w:r w:rsidRPr="002F1AEA">
        <w:rPr>
          <w:rFonts w:ascii="Times New Roman" w:hAnsi="Times New Roman" w:cs="Times New Roman"/>
          <w:iCs/>
          <w:vertAlign w:val="superscript"/>
          <w:lang w:val="en-US"/>
        </w:rPr>
        <w:t>2</w:t>
      </w:r>
      <w:r w:rsidRPr="002F1AEA">
        <w:rPr>
          <w:rFonts w:ascii="Times New Roman" w:hAnsi="Times New Roman" w:cs="Times New Roman"/>
          <w:iCs/>
          <w:lang w:val="en-US"/>
        </w:rPr>
        <w:t xml:space="preserve">  </w:t>
      </w:r>
    </w:p>
    <w:p w14:paraId="241D6FC1" w14:textId="7669A819" w:rsidR="002F1AEA" w:rsidRPr="002F1AEA" w:rsidRDefault="002F1AEA" w:rsidP="002F1AEA">
      <w:pPr>
        <w:tabs>
          <w:tab w:val="left" w:pos="360"/>
        </w:tabs>
        <w:snapToGrid w:val="0"/>
        <w:rPr>
          <w:rFonts w:ascii="Times New Roman" w:hAnsi="Times New Roman" w:cs="Times New Roman"/>
          <w:iCs/>
          <w:lang w:val="en-US"/>
        </w:rPr>
      </w:pPr>
      <w:r w:rsidRPr="002F1AEA">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r>
          <w:rPr>
            <w:rFonts w:ascii="Cambria Math" w:hAnsi="Cambria Math" w:cs="Times New Roman"/>
            <w:lang w:val="en-US"/>
          </w:rPr>
          <m:t xml:space="preserve">+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oMath>
      <w:r w:rsidRPr="002F1AEA">
        <w:rPr>
          <w:rFonts w:ascii="Times New Roman" w:hAnsi="Times New Roman" w:cs="Times New Roman"/>
          <w:iCs/>
          <w:lang w:val="en-US"/>
        </w:rPr>
        <w:t>+ 2</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-90˚)</m:t>
            </m:r>
          </m:e>
        </m:func>
      </m:oMath>
    </w:p>
    <w:p w14:paraId="016DBBA5" w14:textId="77777777" w:rsidR="00EC3C0D" w:rsidRDefault="00EC3C0D" w:rsidP="001762B9">
      <w:pPr>
        <w:tabs>
          <w:tab w:val="left" w:pos="360"/>
        </w:tabs>
        <w:snapToGrid w:val="0"/>
        <w:rPr>
          <w:rFonts w:ascii="Times New Roman" w:hAnsi="Times New Roman" w:cs="Times New Roman"/>
          <w:iCs/>
          <w:lang w:val="en-US"/>
        </w:rPr>
      </w:pPr>
    </w:p>
    <w:p w14:paraId="49B5550E" w14:textId="66B8C348" w:rsidR="000131AA" w:rsidRDefault="000131AA" w:rsidP="00565BCC">
      <w:pPr>
        <w:tabs>
          <w:tab w:val="left" w:pos="360"/>
        </w:tabs>
        <w:snapToGrid w:val="0"/>
        <w:rPr>
          <w:rFonts w:ascii="Times New Roman" w:hAnsi="Times New Roman" w:cs="Times New Roman"/>
          <w:iCs/>
          <w:lang w:val="en-US"/>
        </w:rPr>
      </w:pPr>
      <w:r w:rsidRPr="002F1AEA">
        <w:rPr>
          <w:rFonts w:ascii="Times New Roman" w:hAnsi="Times New Roman" w:cs="Times New Roman"/>
          <w:iCs/>
          <w:lang w:val="en-US"/>
        </w:rPr>
        <w:t>2</w:t>
      </w:r>
      <m:oMath>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func>
          <m:funcPr>
            <m:ctrlPr>
              <w:rPr>
                <w:rFonts w:ascii="Cambria Math" w:hAnsi="Cambria Math" w:cs="Times New Roman"/>
                <w:i/>
                <w:iCs/>
                <w:lang w:val="en-US"/>
              </w:rPr>
            </m:ctrlPr>
          </m:funcPr>
          <m:fName>
            <m:r>
              <w:rPr>
                <w:rFonts w:ascii="Cambria Math" w:hAnsi="Cambria Math" w:cs="Times New Roman"/>
                <w:lang w:val="en-US"/>
              </w:rPr>
              <m:t>cos</m:t>
            </m:r>
          </m:fName>
          <m:e>
            <m:r>
              <w:rPr>
                <w:rFonts w:ascii="Cambria Math" w:hAnsi="Cambria Math" w:cs="Times New Roman"/>
                <w:lang w:val="en-US"/>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-90˚</m:t>
            </m:r>
            <m:r>
              <w:rPr>
                <w:rFonts w:ascii="Cambria Math" w:hAnsi="Cambria Math" w:cs="Times New Roman"/>
                <w:lang w:val="en-US"/>
              </w:rPr>
              <m:t>)</m:t>
            </m:r>
          </m:e>
        </m:func>
      </m:oMath>
      <w:r>
        <w:rPr>
          <w:rFonts w:ascii="Times New Roman" w:hAnsi="Times New Roman" w:cs="Times New Roman"/>
          <w:iCs/>
          <w:lang w:val="en-US"/>
        </w:rPr>
        <w:t xml:space="preserve"> </w:t>
      </w:r>
    </w:p>
    <w:p w14:paraId="68D121EB" w14:textId="35F56BCA" w:rsidR="00BB27C1" w:rsidRPr="002F1AEA" w:rsidRDefault="000131AA" w:rsidP="00BB27C1">
      <w:pPr>
        <w:tabs>
          <w:tab w:val="left" w:pos="360"/>
        </w:tabs>
        <w:snapToGrid w:val="0"/>
        <w:rPr>
          <w:rFonts w:ascii="Times New Roman" w:hAnsi="Times New Roman" w:cs="Times New Roman"/>
          <w:iCs/>
          <w:lang w:val="en-US"/>
        </w:rPr>
      </w:pPr>
      <w:r>
        <w:rPr>
          <w:rFonts w:ascii="Times New Roman" w:hAnsi="Times New Roman" w:cs="Times New Roman"/>
          <w:iCs/>
          <w:lang w:val="en-US"/>
        </w:rPr>
        <w:t xml:space="preserve">= </w:t>
      </w:r>
      <w:r w:rsidR="00BB27C1" w:rsidRPr="002F1AEA">
        <w:rPr>
          <w:rFonts w:ascii="Times New Roman" w:hAnsi="Times New Roman" w:cs="Times New Roman"/>
          <w:iCs/>
          <w:lang w:val="en-US"/>
        </w:rPr>
        <w:t>(</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00BB27C1" w:rsidRPr="002F1AEA">
        <w:rPr>
          <w:rFonts w:ascii="Times New Roman" w:hAnsi="Times New Roman" w:cs="Times New Roman"/>
          <w:iCs/>
          <w:lang w:val="en-US"/>
        </w:rPr>
        <w:t>)</w:t>
      </w:r>
      <w:r w:rsidR="00BB27C1" w:rsidRPr="002F1AEA">
        <w:rPr>
          <w:rFonts w:ascii="Times New Roman" w:hAnsi="Times New Roman" w:cs="Times New Roman"/>
          <w:iCs/>
          <w:vertAlign w:val="superscript"/>
          <w:lang w:val="en-US"/>
        </w:rPr>
        <w:t>2</w:t>
      </w:r>
      <w:r w:rsidR="00BB27C1" w:rsidRPr="002F1AEA">
        <w:rPr>
          <w:rFonts w:ascii="Times New Roman" w:hAnsi="Times New Roman" w:cs="Times New Roman"/>
          <w:iCs/>
          <w:lang w:val="en-US"/>
        </w:rPr>
        <w:t xml:space="preserve"> + (</w:t>
      </w:r>
      <m:oMath>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m:rPr>
                <m:sty m:val="p"/>
              </m:rP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oMath>
      <w:r w:rsidR="00BB27C1" w:rsidRPr="002F1AEA">
        <w:rPr>
          <w:rFonts w:ascii="Times New Roman" w:hAnsi="Times New Roman" w:cs="Times New Roman"/>
          <w:iCs/>
          <w:lang w:val="en-US"/>
        </w:rPr>
        <w:t>)</w:t>
      </w:r>
      <w:r w:rsidR="00BB27C1" w:rsidRPr="002F1AEA">
        <w:rPr>
          <w:rFonts w:ascii="Times New Roman" w:hAnsi="Times New Roman" w:cs="Times New Roman"/>
          <w:iCs/>
          <w:vertAlign w:val="superscript"/>
          <w:lang w:val="en-US"/>
        </w:rPr>
        <w:t>2</w:t>
      </w:r>
      <w:r w:rsidR="00BB27C1" w:rsidRPr="002F1AEA">
        <w:rPr>
          <w:rFonts w:ascii="Times New Roman" w:hAnsi="Times New Roman" w:cs="Times New Roman"/>
          <w:iCs/>
          <w:lang w:val="en-US"/>
        </w:rPr>
        <w:t xml:space="preserve"> </w:t>
      </w:r>
      <w:r w:rsidR="00BB27C1">
        <w:rPr>
          <w:rFonts w:ascii="Times New Roman" w:hAnsi="Times New Roman" w:cs="Times New Roman"/>
          <w:iCs/>
          <w:lang w:val="en-US"/>
        </w:rPr>
        <w:t xml:space="preserve">-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oMath>
      <w:r w:rsidR="00BB27C1">
        <w:rPr>
          <w:rFonts w:ascii="Times New Roman" w:hAnsi="Times New Roman" w:cs="Times New Roman"/>
          <w:iCs/>
          <w:lang w:val="en-US"/>
        </w:rPr>
        <w:t xml:space="preserve"> - </w:t>
      </w:r>
      <m:oMath>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oMath>
    </w:p>
    <w:p w14:paraId="06617C60" w14:textId="3A0F23CA" w:rsidR="00DF7F6D" w:rsidRDefault="00DF7F6D" w:rsidP="000131AA">
      <w:pPr>
        <w:tabs>
          <w:tab w:val="left" w:pos="360"/>
        </w:tabs>
        <w:snapToGrid w:val="0"/>
        <w:rPr>
          <w:rFonts w:ascii="Times New Roman" w:hAnsi="Times New Roman" w:cs="Times New Roman"/>
          <w:iCs/>
          <w:lang w:val="en-US"/>
        </w:rPr>
      </w:pPr>
    </w:p>
    <w:p w14:paraId="6EFA42DF" w14:textId="7EA56B7B" w:rsidR="000131AA" w:rsidRDefault="00565BCC" w:rsidP="00E37373">
      <w:pPr>
        <w:tabs>
          <w:tab w:val="left" w:pos="360"/>
        </w:tabs>
        <w:snapToGrid w:val="0"/>
        <w:rPr>
          <w:rFonts w:ascii="Times New Roman" w:hAnsi="Times New Roman" w:cs="Times New Roman"/>
          <w:iCs/>
          <w:lang w:val="en-U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lang w:val="en-US"/>
          </w:rPr>
          <m:t>-90˚</m:t>
        </m:r>
      </m:oMath>
      <w:r>
        <w:rPr>
          <w:rFonts w:ascii="Times New Roman" w:hAnsi="Times New Roman" w:cs="Times New Roman"/>
          <w:iCs/>
          <w:lang w:val="en-US"/>
        </w:rPr>
        <w:t xml:space="preserve"> =</w:t>
      </w:r>
      <w:r w:rsidR="00E37373">
        <w:rPr>
          <w:rFonts w:ascii="Times New Roman" w:hAnsi="Times New Roman" w:cs="Times New Roman"/>
          <w:iCs/>
          <w:lang w:val="en-US"/>
        </w:rPr>
        <w:t xml:space="preserve"> </w:t>
      </w:r>
      <m:oMath>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m:rPr>
                    <m:sty m:val="p"/>
                  </m:rPr>
                  <w:rPr>
                    <w:rFonts w:ascii="Cambria Math" w:hAnsi="Cambria Math" w:cs="Times New Roman"/>
                    <w:lang w:val="en-US"/>
                  </w:rPr>
                  <m:t>cos</m:t>
                </m:r>
              </m:e>
              <m:sup>
                <m:r>
                  <w:rPr>
                    <w:rFonts w:ascii="Cambria Math" w:hAnsi="Cambria Math" w:cs="Times New Roman"/>
                    <w:lang w:val="en-US"/>
                  </w:rPr>
                  <m:t>-1</m:t>
                </m:r>
              </m:sup>
            </m:sSup>
          </m:fName>
          <m:e>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num>
              <m:den>
                <m:r>
                  <w:rPr>
                    <w:rFonts w:ascii="Cambria Math" w:hAnsi="Cambria Math" w:cs="Times New Roman"/>
                    <w:lang w:val="en-US"/>
                  </w:rPr>
                  <m:t>2</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den>
            </m:f>
            <m:r>
              <w:rPr>
                <w:rFonts w:ascii="Cambria Math" w:hAnsi="Cambria Math" w:cs="Times New Roman"/>
                <w:lang w:val="en-US"/>
              </w:rPr>
              <m:t>)</m:t>
            </m:r>
          </m:e>
        </m:func>
      </m:oMath>
    </w:p>
    <w:p w14:paraId="7F9BFCDD" w14:textId="77777777" w:rsidR="000131AA" w:rsidRDefault="000131AA" w:rsidP="000131AA">
      <w:pPr>
        <w:tabs>
          <w:tab w:val="left" w:pos="360"/>
        </w:tabs>
        <w:snapToGrid w:val="0"/>
        <w:rPr>
          <w:rFonts w:ascii="Times New Roman" w:hAnsi="Times New Roman" w:cs="Times New Roman"/>
          <w:iCs/>
          <w:lang w:val="en-US"/>
        </w:rPr>
      </w:pPr>
    </w:p>
    <w:p w14:paraId="498F8411" w14:textId="2130100D" w:rsidR="00587910" w:rsidRPr="00587910" w:rsidRDefault="00587910" w:rsidP="00587910">
      <w:pPr>
        <w:tabs>
          <w:tab w:val="left" w:pos="360"/>
        </w:tabs>
        <w:snapToGrid w:val="0"/>
        <w:rPr>
          <w:rFonts w:ascii="Times New Roman" w:hAnsi="Times New Roman" w:cs="Times New Roman"/>
          <w:iCs/>
          <w:lang w:val="en-U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3</m:t>
            </m:r>
          </m:sub>
        </m:sSub>
      </m:oMath>
      <w:r w:rsidRPr="00587910">
        <w:rPr>
          <w:rFonts w:ascii="Times New Roman" w:hAnsi="Times New Roman" w:cs="Times New Roman"/>
          <w:iCs/>
          <w:lang w:val="en-US"/>
        </w:rPr>
        <w:t xml:space="preserve"> = </w:t>
      </w:r>
      <m:oMath>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m:rPr>
                    <m:sty m:val="p"/>
                  </m:rPr>
                  <w:rPr>
                    <w:rFonts w:ascii="Cambria Math" w:hAnsi="Cambria Math" w:cs="Times New Roman"/>
                    <w:lang w:val="en-US"/>
                  </w:rPr>
                  <m:t>cos</m:t>
                </m:r>
              </m:e>
              <m:sup>
                <m:r>
                  <w:rPr>
                    <w:rFonts w:ascii="Cambria Math" w:hAnsi="Cambria Math" w:cs="Times New Roman"/>
                    <w:lang w:val="en-US"/>
                  </w:rPr>
                  <m:t>-1</m:t>
                </m:r>
              </m:sup>
            </m:sSup>
          </m:fName>
          <m:e>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num>
              <m:den>
                <m:r>
                  <w:rPr>
                    <w:rFonts w:ascii="Cambria Math" w:hAnsi="Cambria Math" w:cs="Times New Roman"/>
                    <w:lang w:val="en-US"/>
                  </w:rPr>
                  <m:t>2</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den>
            </m:f>
            <m:r>
              <w:rPr>
                <w:rFonts w:ascii="Cambria Math" w:hAnsi="Cambria Math" w:cs="Times New Roman"/>
                <w:lang w:val="en-US"/>
              </w:rPr>
              <m:t>)</m:t>
            </m:r>
          </m:e>
        </m:func>
      </m:oMath>
      <w:r>
        <w:rPr>
          <w:rFonts w:ascii="Times New Roman" w:hAnsi="Times New Roman" w:cs="Times New Roman"/>
          <w:iCs/>
          <w:lang w:val="en-US"/>
        </w:rPr>
        <w:t xml:space="preserve">+ </w:t>
      </w:r>
      <m:oMath>
        <m:r>
          <w:rPr>
            <w:rFonts w:ascii="Cambria Math" w:hAnsi="Cambria Math" w:cs="Times New Roman"/>
            <w:lang w:val="en-US"/>
          </w:rPr>
          <m:t>90˚</m:t>
        </m:r>
      </m:oMath>
    </w:p>
    <w:p w14:paraId="2FE8059B" w14:textId="77777777" w:rsidR="000131AA" w:rsidRDefault="000131AA" w:rsidP="000131AA">
      <w:pPr>
        <w:tabs>
          <w:tab w:val="left" w:pos="360"/>
        </w:tabs>
        <w:snapToGrid w:val="0"/>
        <w:rPr>
          <w:rFonts w:ascii="Times New Roman" w:hAnsi="Times New Roman" w:cs="Times New Roman"/>
          <w:iCs/>
          <w:lang w:val="en-US"/>
        </w:rPr>
      </w:pPr>
    </w:p>
    <w:p w14:paraId="72802803" w14:textId="4876E842" w:rsidR="009D7A3B" w:rsidRDefault="000223D1" w:rsidP="00F05F93">
      <w:pPr>
        <w:tabs>
          <w:tab w:val="left" w:pos="360"/>
        </w:tabs>
        <w:snapToGrid w:val="0"/>
        <w:rPr>
          <w:rFonts w:ascii="Times New Roman" w:hAnsi="Times New Roman" w:cs="Times New Roman"/>
          <w:iCs/>
          <w:lang w:val="en-US"/>
        </w:rPr>
      </w:pPr>
      <w:r>
        <w:rPr>
          <w:rFonts w:ascii="Times New Roman" w:hAnsi="Times New Roman" w:cs="Times New Roman"/>
          <w:iCs/>
          <w:lang w:val="en-US"/>
        </w:rPr>
        <w:t xml:space="preserve">tan </w:t>
      </w:r>
      <m:oMath>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1</m:t>
            </m:r>
          </m:sub>
        </m:sSub>
      </m:oMath>
      <w:r>
        <w:rPr>
          <w:rFonts w:ascii="Times New Roman" w:hAnsi="Times New Roman" w:cs="Times New Roman"/>
          <w:iCs/>
          <w:lang w:val="en-US"/>
        </w:rPr>
        <w:t xml:space="preserve"> = </w:t>
      </w:r>
      <m:oMath>
        <m:f>
          <m:fPr>
            <m:ctrlPr>
              <w:rPr>
                <w:rFonts w:ascii="Cambria Math" w:hAnsi="Cambria Math" w:cs="Times New Roman"/>
                <w:i/>
                <w:iCs/>
                <w:lang w:val="en-US"/>
              </w:rPr>
            </m:ctrlPr>
          </m:fPr>
          <m:num>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24</m:t>
                </m:r>
                <m:r>
                  <w:rPr>
                    <w:rFonts w:ascii="Cambria Math" w:hAnsi="Cambria Math" w:cs="Times New Roman"/>
                    <w:lang w:val="en-US"/>
                  </w:rPr>
                  <m:t>z</m:t>
                </m:r>
              </m:sub>
            </m:sSub>
          </m:num>
          <m:den>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24</m:t>
                </m:r>
                <m:r>
                  <w:rPr>
                    <w:rFonts w:ascii="Cambria Math" w:hAnsi="Cambria Math" w:cs="Times New Roman"/>
                    <w:lang w:val="en-US"/>
                  </w:rPr>
                  <m:t>x</m:t>
                </m:r>
              </m:sub>
            </m:sSub>
          </m:den>
        </m:f>
      </m:oMath>
      <w:r w:rsidR="00256229">
        <w:rPr>
          <w:rFonts w:ascii="Times New Roman" w:hAnsi="Times New Roman" w:cs="Times New Roman"/>
          <w:iCs/>
          <w:lang w:val="en-US"/>
        </w:rPr>
        <w:t xml:space="preserve"> = </w:t>
      </w:r>
      <m:oMath>
        <m:f>
          <m:fPr>
            <m:ctrlPr>
              <w:rPr>
                <w:rFonts w:ascii="Cambria Math" w:hAnsi="Cambria Math" w:cs="Times New Roman"/>
                <w:i/>
                <w:iCs/>
                <w:lang w:val="en-US"/>
              </w:rPr>
            </m:ctrlPr>
          </m:fPr>
          <m:num>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num>
          <m:den>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den>
        </m:f>
      </m:oMath>
    </w:p>
    <w:p w14:paraId="4814F683" w14:textId="77777777" w:rsidR="009D7A3B" w:rsidRDefault="009D7A3B" w:rsidP="000131AA">
      <w:pPr>
        <w:tabs>
          <w:tab w:val="left" w:pos="360"/>
        </w:tabs>
        <w:snapToGrid w:val="0"/>
        <w:rPr>
          <w:rFonts w:ascii="Times New Roman" w:hAnsi="Times New Roman" w:cs="Times New Roman"/>
          <w:iCs/>
          <w:lang w:val="en-US"/>
        </w:rPr>
      </w:pPr>
    </w:p>
    <w:p w14:paraId="75A3D8BE" w14:textId="077B4B20" w:rsidR="000131AA" w:rsidRDefault="00FD5F4C" w:rsidP="00FD5F4C">
      <w:pPr>
        <w:tabs>
          <w:tab w:val="left" w:pos="360"/>
        </w:tabs>
        <w:snapToGrid w:val="0"/>
        <w:rPr>
          <w:rFonts w:ascii="Times New Roman" w:hAnsi="Times New Roman" w:cs="Times New Roman"/>
          <w:iCs/>
          <w:lang w:val="en-US"/>
        </w:rPr>
      </w:pPr>
      <m:oMath>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1</m:t>
            </m:r>
          </m:sub>
        </m:sSub>
      </m:oMath>
      <w:r>
        <w:rPr>
          <w:rFonts w:ascii="Times New Roman" w:hAnsi="Times New Roman" w:cs="Times New Roman"/>
          <w:iCs/>
          <w:lang w:val="en-US"/>
        </w:rPr>
        <w:t xml:space="preserve"> = </w:t>
      </w:r>
      <m:oMath>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m:rPr>
                    <m:sty m:val="p"/>
                  </m:rPr>
                  <w:rPr>
                    <w:rFonts w:ascii="Cambria Math" w:hAnsi="Cambria Math" w:cs="Times New Roman"/>
                    <w:lang w:val="en-US"/>
                  </w:rPr>
                  <m:t>tan</m:t>
                </m:r>
              </m:e>
              <m:sup>
                <m:r>
                  <w:rPr>
                    <w:rFonts w:ascii="Cambria Math" w:hAnsi="Cambria Math" w:cs="Times New Roman"/>
                    <w:lang w:val="en-US"/>
                  </w:rPr>
                  <m:t>-1</m:t>
                </m:r>
              </m:sup>
            </m:sSup>
          </m:fName>
          <m:e>
            <m:r>
              <w:rPr>
                <w:rFonts w:ascii="Cambria Math" w:hAnsi="Cambria Math" w:cs="Times New Roman"/>
                <w:lang w:val="en-US"/>
              </w:rPr>
              <m:t xml:space="preserve"> </m:t>
            </m:r>
            <m:f>
              <m:fPr>
                <m:ctrlPr>
                  <w:rPr>
                    <w:rFonts w:ascii="Cambria Math" w:hAnsi="Cambria Math" w:cs="Times New Roman"/>
                    <w:i/>
                    <w:iCs/>
                    <w:lang w:val="en-US"/>
                  </w:rPr>
                </m:ctrlPr>
              </m:fPr>
              <m:num>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num>
              <m:den>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den>
            </m:f>
          </m:e>
        </m:func>
      </m:oMath>
    </w:p>
    <w:p w14:paraId="08BD7401" w14:textId="1481D13E" w:rsidR="00FD5F4C" w:rsidRDefault="000C2BCF" w:rsidP="00FC55CD">
      <w:pPr>
        <w:tabs>
          <w:tab w:val="left" w:pos="360"/>
        </w:tabs>
        <w:snapToGrid w:val="0"/>
        <w:rPr>
          <w:rFonts w:ascii="Times New Roman" w:hAnsi="Times New Roman" w:cs="Times New Roman"/>
          <w:iCs/>
          <w:lang w:val="en-US"/>
        </w:rPr>
      </w:pP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2</m:t>
            </m:r>
          </m:sub>
        </m:sSub>
      </m:oMath>
      <w:r>
        <w:rPr>
          <w:rFonts w:ascii="Times New Roman" w:hAnsi="Times New Roman" w:cs="Times New Roman"/>
          <w:iCs/>
        </w:rPr>
        <w:t xml:space="preserve"> = </w:t>
      </w:r>
      <m:oMath>
        <m:r>
          <w:rPr>
            <w:rFonts w:ascii="Cambria Math" w:hAnsi="Cambria Math" w:cs="Times New Roman"/>
            <w:lang w:val="en-US"/>
          </w:rPr>
          <m:t>90˚</m:t>
        </m:r>
        <m:r>
          <w:rPr>
            <w:rFonts w:ascii="Cambria Math" w:hAnsi="Cambria Math" w:cs="Times New Roman"/>
            <w:lang w:val="en-US"/>
          </w:rPr>
          <m:t xml:space="preserve">- </m:t>
        </m:r>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1</m:t>
            </m:r>
          </m:sub>
        </m:sSub>
      </m:oMath>
      <w:r w:rsidR="00FC55CD">
        <w:rPr>
          <w:rFonts w:ascii="Times New Roman" w:hAnsi="Times New Roman" w:cs="Times New Roman"/>
          <w:iCs/>
          <w:lang w:val="en-US"/>
        </w:rPr>
        <w:t xml:space="preserve"> = </w:t>
      </w:r>
      <m:oMath>
        <m:r>
          <w:rPr>
            <w:rFonts w:ascii="Cambria Math" w:hAnsi="Cambria Math" w:cs="Times New Roman"/>
            <w:lang w:val="en-US"/>
          </w:rPr>
          <m:t xml:space="preserve">90˚- </m:t>
        </m:r>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tan</m:t>
                </m:r>
              </m:e>
              <m:sup>
                <m:r>
                  <w:rPr>
                    <w:rFonts w:ascii="Cambria Math" w:hAnsi="Cambria Math" w:cs="Times New Roman"/>
                    <w:lang w:val="en-US"/>
                  </w:rPr>
                  <m:t>-1</m:t>
                </m:r>
              </m:sup>
            </m:sSup>
          </m:fName>
          <m:e>
            <m:r>
              <w:rPr>
                <w:rFonts w:ascii="Cambria Math" w:hAnsi="Cambria Math" w:cs="Times New Roman"/>
                <w:lang w:val="en-US"/>
              </w:rPr>
              <m:t xml:space="preserve"> </m:t>
            </m:r>
            <m:f>
              <m:fPr>
                <m:ctrlPr>
                  <w:rPr>
                    <w:rFonts w:ascii="Cambria Math" w:hAnsi="Cambria Math" w:cs="Times New Roman"/>
                    <w:i/>
                    <w:iCs/>
                    <w:lang w:val="en-US"/>
                  </w:rPr>
                </m:ctrlPr>
              </m:fPr>
              <m:num>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num>
              <m:den>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den>
            </m:f>
          </m:e>
        </m:func>
      </m:oMath>
    </w:p>
    <w:p w14:paraId="5AD627BA" w14:textId="77777777" w:rsidR="00F72B17" w:rsidRDefault="00F72B17" w:rsidP="00FC55CD">
      <w:pPr>
        <w:tabs>
          <w:tab w:val="left" w:pos="360"/>
        </w:tabs>
        <w:snapToGrid w:val="0"/>
        <w:rPr>
          <w:rFonts w:ascii="Times New Roman" w:hAnsi="Times New Roman" w:cs="Times New Roman"/>
          <w:iCs/>
          <w:lang w:val="en-US"/>
        </w:rPr>
      </w:pPr>
    </w:p>
    <w:p w14:paraId="0E2D1534" w14:textId="5E5E582D" w:rsidR="00F72B17" w:rsidRDefault="00F72B17" w:rsidP="00FC55CD">
      <w:pPr>
        <w:tabs>
          <w:tab w:val="left" w:pos="360"/>
        </w:tabs>
        <w:snapToGrid w:val="0"/>
        <w:rPr>
          <w:rFonts w:ascii="Times New Roman" w:hAnsi="Times New Roman" w:cs="Times New Roman"/>
          <w:iCs/>
          <w:lang w:val="en-US"/>
        </w:rPr>
      </w:pPr>
      <w:r>
        <w:rPr>
          <w:rFonts w:ascii="Times New Roman" w:hAnsi="Times New Roman" w:cs="Times New Roman"/>
          <w:iCs/>
          <w:lang w:val="en-US"/>
        </w:rPr>
        <w:t>From Eq1,</w:t>
      </w:r>
    </w:p>
    <w:p w14:paraId="41826AF6" w14:textId="5EBC1D49" w:rsidR="00F72B17" w:rsidRDefault="00C626EA" w:rsidP="00F72B17">
      <w:pPr>
        <w:tabs>
          <w:tab w:val="left" w:pos="360"/>
        </w:tabs>
        <w:snapToGrid w:val="0"/>
        <w:rPr>
          <w:rFonts w:ascii="Times New Roman" w:hAnsi="Times New Roman" w:cs="Times New Roman"/>
          <w:iCs/>
        </w:rPr>
      </w:pPr>
      <w:r w:rsidRPr="00F72B17">
        <w:rPr>
          <w:rFonts w:ascii="Times New Roman" w:hAnsi="Times New Roman" w:cs="Times New Roman"/>
          <w:iCs/>
        </w:rPr>
        <w:t>θ</w:t>
      </w:r>
      <w:r w:rsidRPr="00F72B17">
        <w:rPr>
          <w:rFonts w:ascii="Times New Roman" w:hAnsi="Times New Roman" w:cs="Times New Roman"/>
          <w:iCs/>
          <w:vertAlign w:val="subscript"/>
        </w:rPr>
        <w:t>4</w:t>
      </w:r>
      <w:r>
        <w:rPr>
          <w:rFonts w:ascii="Times New Roman" w:hAnsi="Times New Roman" w:cs="Times New Roman"/>
          <w:iCs/>
          <w:vertAlign w:val="subscript"/>
        </w:rPr>
        <w:t xml:space="preserve"> </w:t>
      </w:r>
      <w:r w:rsidR="00F72B17" w:rsidRPr="00F72B17">
        <w:rPr>
          <w:rFonts w:ascii="Times New Roman" w:hAnsi="Times New Roman" w:cs="Times New Roman"/>
          <w:iCs/>
          <w:lang w:val="en-US"/>
        </w:rPr>
        <w:t xml:space="preserve">= 270˚ </w:t>
      </w:r>
      <m:oMath>
        <m:r>
          <w:rPr>
            <w:rFonts w:ascii="Cambria Math" w:hAnsi="Cambria Math" w:cs="Times New Roman"/>
            <w:lang w:val="en-US"/>
          </w:rPr>
          <m:t>-</m:t>
        </m:r>
      </m:oMath>
      <w:r w:rsidR="00F72B17" w:rsidRPr="00F72B17">
        <w:rPr>
          <w:rFonts w:ascii="Times New Roman" w:hAnsi="Times New Roman" w:cs="Times New Roman"/>
          <w:iCs/>
          <w:lang w:val="en-US"/>
        </w:rPr>
        <w:t xml:space="preserve"> </w:t>
      </w:r>
      <w:r w:rsidR="00F72B17" w:rsidRPr="00F72B17">
        <w:rPr>
          <w:rFonts w:ascii="Times New Roman" w:hAnsi="Times New Roman" w:cs="Times New Roman"/>
          <w:iCs/>
        </w:rPr>
        <w:t>θ</w:t>
      </w:r>
      <w:r w:rsidR="00F72B17" w:rsidRPr="00F72B17">
        <w:rPr>
          <w:rFonts w:ascii="Times New Roman" w:hAnsi="Times New Roman" w:cs="Times New Roman"/>
          <w:iCs/>
          <w:vertAlign w:val="subscript"/>
        </w:rPr>
        <w:t>2</w:t>
      </w:r>
      <w:r w:rsidR="00F72B17" w:rsidRPr="00F72B17">
        <w:rPr>
          <w:rFonts w:ascii="Times New Roman" w:hAnsi="Times New Roman" w:cs="Times New Roman"/>
          <w:iCs/>
        </w:rPr>
        <w:t xml:space="preserve"> </w:t>
      </w:r>
      <w:r w:rsidR="00F72B17" w:rsidRPr="00F72B17">
        <w:rPr>
          <w:rFonts w:ascii="Times New Roman" w:hAnsi="Times New Roman" w:cs="Times New Roman"/>
          <w:iCs/>
          <w:lang w:val="en-US"/>
        </w:rPr>
        <w:t xml:space="preserve">– </w:t>
      </w:r>
      <w:r w:rsidR="00F72B17" w:rsidRPr="00F72B17">
        <w:rPr>
          <w:rFonts w:ascii="Times New Roman" w:hAnsi="Times New Roman" w:cs="Times New Roman"/>
          <w:iCs/>
        </w:rPr>
        <w:t>θ</w:t>
      </w:r>
      <w:r w:rsidR="00F72B17" w:rsidRPr="00F72B17">
        <w:rPr>
          <w:rFonts w:ascii="Times New Roman" w:hAnsi="Times New Roman" w:cs="Times New Roman"/>
          <w:iCs/>
          <w:vertAlign w:val="subscript"/>
        </w:rPr>
        <w:t>3</w:t>
      </w:r>
      <w:r w:rsidR="00F72B17" w:rsidRPr="00F72B17">
        <w:rPr>
          <w:rFonts w:ascii="Times New Roman" w:hAnsi="Times New Roman" w:cs="Times New Roman"/>
          <w:iCs/>
        </w:rPr>
        <w:t xml:space="preserve"> </w:t>
      </w:r>
      <w:r w:rsidR="00F72B17" w:rsidRPr="00F72B17">
        <w:rPr>
          <w:rFonts w:ascii="Times New Roman" w:hAnsi="Times New Roman" w:cs="Times New Roman"/>
          <w:iCs/>
          <w:lang w:val="en-US"/>
        </w:rPr>
        <w:t>–</w:t>
      </w:r>
      <w:r w:rsidR="00F72B17" w:rsidRPr="00F72B17">
        <w:rPr>
          <w:rFonts w:ascii="Times New Roman" w:hAnsi="Times New Roman" w:cs="Times New Roman"/>
          <w:iCs/>
        </w:rPr>
        <w:t xml:space="preserve"> </w:t>
      </w:r>
      <w:r w:rsidRPr="00F72B17">
        <w:rPr>
          <w:rFonts w:ascii="Times New Roman" w:hAnsi="Times New Roman" w:cs="Times New Roman"/>
          <w:iCs/>
          <w:lang w:val="en-US"/>
        </w:rPr>
        <w:t>Φ</w:t>
      </w:r>
      <w:r w:rsidRPr="00F72B17">
        <w:rPr>
          <w:rFonts w:ascii="Times New Roman" w:hAnsi="Times New Roman" w:cs="Times New Roman"/>
          <w:iCs/>
          <w:vertAlign w:val="subscript"/>
          <w:lang w:val="en-US"/>
        </w:rPr>
        <w:t>2</w:t>
      </w:r>
    </w:p>
    <w:p w14:paraId="6C7282B9" w14:textId="77777777" w:rsidR="00F72B17" w:rsidRDefault="00F72B17" w:rsidP="00F72B17">
      <w:pPr>
        <w:tabs>
          <w:tab w:val="left" w:pos="360"/>
        </w:tabs>
        <w:snapToGrid w:val="0"/>
        <w:rPr>
          <w:rFonts w:ascii="Times New Roman" w:hAnsi="Times New Roman" w:cs="Times New Roman"/>
          <w:iCs/>
        </w:rPr>
      </w:pPr>
    </w:p>
    <w:p w14:paraId="3045EBA7" w14:textId="7F8F9F8A" w:rsidR="00F72B17" w:rsidRDefault="00FF625D" w:rsidP="00695EEB">
      <w:pPr>
        <w:tabs>
          <w:tab w:val="left" w:pos="360"/>
        </w:tabs>
        <w:snapToGrid w:val="0"/>
        <w:rPr>
          <w:rFonts w:ascii="Times New Roman" w:hAnsi="Times New Roman" w:cs="Times New Roman"/>
          <w:iCs/>
          <w:lang w:val="en-US"/>
        </w:rPr>
      </w:pPr>
      <w:r w:rsidRPr="00FF625D">
        <w:rPr>
          <w:rFonts w:ascii="Times New Roman" w:hAnsi="Times New Roman" w:cs="Times New Roman"/>
          <w:iCs/>
        </w:rPr>
        <w:lastRenderedPageBreak/>
        <w:t>θ</w:t>
      </w:r>
      <w:r w:rsidRPr="00FF625D">
        <w:rPr>
          <w:rFonts w:ascii="Times New Roman" w:hAnsi="Times New Roman" w:cs="Times New Roman"/>
          <w:iCs/>
          <w:vertAlign w:val="subscript"/>
        </w:rPr>
        <w:t xml:space="preserve">4 </w:t>
      </w:r>
      <w:r w:rsidRPr="00FF625D">
        <w:rPr>
          <w:rFonts w:ascii="Times New Roman" w:hAnsi="Times New Roman" w:cs="Times New Roman"/>
          <w:iCs/>
          <w:lang w:val="en-US"/>
        </w:rPr>
        <w:t xml:space="preserve">= 270˚ </w:t>
      </w:r>
      <m:oMath>
        <m:r>
          <w:rPr>
            <w:rFonts w:ascii="Cambria Math" w:hAnsi="Cambria Math" w:cs="Times New Roman"/>
            <w:lang w:val="en-US"/>
          </w:rPr>
          <m:t>-</m:t>
        </m:r>
      </m:oMath>
      <w:r w:rsidR="00CF139D">
        <w:rPr>
          <w:rFonts w:ascii="Times New Roman" w:hAnsi="Times New Roman" w:cs="Times New Roman"/>
          <w:iCs/>
          <w:lang w:val="en-US"/>
        </w:rPr>
        <w:t>[</w:t>
      </w:r>
      <m:oMath>
        <m:r>
          <w:rPr>
            <w:rFonts w:ascii="Cambria Math" w:hAnsi="Cambria Math" w:cs="Times New Roman"/>
            <w:lang w:val="en-US"/>
          </w:rPr>
          <m:t xml:space="preserve">90˚- </m:t>
        </m:r>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tan</m:t>
                </m:r>
              </m:e>
              <m:sup>
                <m:r>
                  <w:rPr>
                    <w:rFonts w:ascii="Cambria Math" w:hAnsi="Cambria Math" w:cs="Times New Roman"/>
                    <w:lang w:val="en-US"/>
                  </w:rPr>
                  <m:t>-1</m:t>
                </m:r>
              </m:sup>
            </m:sSup>
          </m:fName>
          <m:e>
            <m:r>
              <w:rPr>
                <w:rFonts w:ascii="Cambria Math" w:hAnsi="Cambria Math" w:cs="Times New Roman"/>
                <w:lang w:val="en-US"/>
              </w:rPr>
              <m:t xml:space="preserve"> </m:t>
            </m:r>
            <m:f>
              <m:fPr>
                <m:ctrlPr>
                  <w:rPr>
                    <w:rFonts w:ascii="Cambria Math" w:hAnsi="Cambria Math" w:cs="Times New Roman"/>
                    <w:i/>
                    <w:iCs/>
                    <w:lang w:val="en-US"/>
                  </w:rPr>
                </m:ctrlPr>
              </m:fPr>
              <m:num>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num>
              <m:den>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den>
            </m:f>
          </m:e>
        </m:func>
      </m:oMath>
      <w:r w:rsidR="00CF139D">
        <w:rPr>
          <w:rFonts w:ascii="Times New Roman" w:hAnsi="Times New Roman" w:cs="Times New Roman"/>
          <w:iCs/>
          <w:lang w:val="en-US"/>
        </w:rPr>
        <w:t>]</w:t>
      </w:r>
      <w:r w:rsidR="00695EEB" w:rsidRPr="00695EEB">
        <w:rPr>
          <w:rFonts w:ascii="Cambria Math" w:hAnsi="Cambria Math" w:cs="Times New Roman"/>
          <w:i/>
          <w:iCs/>
          <w:lang w:val="en-US"/>
        </w:rPr>
        <w:t xml:space="preserve"> </w:t>
      </w:r>
      <m:oMath>
        <m:r>
          <w:rPr>
            <w:rFonts w:ascii="Cambria Math" w:hAnsi="Cambria Math" w:cs="Times New Roman"/>
            <w:lang w:val="en-US"/>
          </w:rPr>
          <m:t>-</m:t>
        </m:r>
      </m:oMath>
      <w:r w:rsidR="00695EEB">
        <w:rPr>
          <w:rFonts w:ascii="Times New Roman" w:hAnsi="Times New Roman" w:cs="Times New Roman"/>
          <w:iCs/>
          <w:lang w:val="en-US"/>
        </w:rPr>
        <w:t xml:space="preserve">  </w:t>
      </w:r>
      <m:oMath>
        <m:r>
          <w:rPr>
            <w:rFonts w:ascii="Cambria Math" w:hAnsi="Cambria Math" w:cs="Times New Roman"/>
            <w:lang w:val="en-US"/>
          </w:rPr>
          <m:t>[</m:t>
        </m:r>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m:rPr>
                    <m:sty m:val="p"/>
                  </m:rPr>
                  <w:rPr>
                    <w:rFonts w:ascii="Cambria Math" w:hAnsi="Cambria Math" w:cs="Times New Roman"/>
                    <w:lang w:val="en-US"/>
                  </w:rPr>
                  <m:t>cos</m:t>
                </m:r>
              </m:e>
              <m:sup>
                <m:r>
                  <w:rPr>
                    <w:rFonts w:ascii="Cambria Math" w:hAnsi="Cambria Math" w:cs="Times New Roman"/>
                    <w:lang w:val="en-US"/>
                  </w:rPr>
                  <m:t>-1</m:t>
                </m:r>
              </m:sup>
            </m:sSup>
          </m:fName>
          <m:e>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num>
              <m:den>
                <m:r>
                  <w:rPr>
                    <w:rFonts w:ascii="Cambria Math" w:hAnsi="Cambria Math" w:cs="Times New Roman"/>
                    <w:lang w:val="en-US"/>
                  </w:rPr>
                  <m:t>2</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den>
            </m:f>
            <m:r>
              <w:rPr>
                <w:rFonts w:ascii="Cambria Math" w:hAnsi="Cambria Math" w:cs="Times New Roman"/>
                <w:lang w:val="en-US"/>
              </w:rPr>
              <m:t>)</m:t>
            </m:r>
          </m:e>
        </m:func>
      </m:oMath>
      <w:r w:rsidR="00CF139D" w:rsidRPr="00CF139D">
        <w:rPr>
          <w:rFonts w:ascii="Times New Roman" w:hAnsi="Times New Roman" w:cs="Times New Roman"/>
          <w:iCs/>
          <w:lang w:val="en-US"/>
        </w:rPr>
        <w:t xml:space="preserve">+ </w:t>
      </w:r>
      <m:oMath>
        <m:r>
          <w:rPr>
            <w:rFonts w:ascii="Cambria Math" w:hAnsi="Cambria Math" w:cs="Times New Roman"/>
            <w:lang w:val="en-US"/>
          </w:rPr>
          <m:t>90˚</m:t>
        </m:r>
      </m:oMath>
      <w:r w:rsidR="00054192">
        <w:rPr>
          <w:rFonts w:ascii="Times New Roman" w:hAnsi="Times New Roman" w:cs="Times New Roman"/>
          <w:iCs/>
          <w:lang w:val="en-US"/>
        </w:rPr>
        <w:t xml:space="preserve">] </w:t>
      </w:r>
      <w:r w:rsidR="00054192" w:rsidRPr="00054192">
        <w:rPr>
          <w:rFonts w:ascii="Cambria Math" w:hAnsi="Cambria Math" w:cs="Times New Roman"/>
        </w:rPr>
        <w:t xml:space="preserve"> </w:t>
      </w:r>
      <m:oMath>
        <m:r>
          <w:rPr>
            <w:rFonts w:ascii="Cambria Math" w:hAnsi="Cambria Math" w:cs="Times New Roman"/>
            <w:lang w:val="en-US"/>
          </w:rPr>
          <m:t>-</m:t>
        </m:r>
      </m:oMath>
      <w:r w:rsidR="00054192">
        <w:rPr>
          <w:rFonts w:ascii="Cambria Math" w:hAnsi="Cambria Math" w:cs="Times New Roman"/>
          <w:iCs/>
          <w:lang w:val="en-US"/>
        </w:rPr>
        <w:t xml:space="preserve"> </w:t>
      </w:r>
      <w:r w:rsidR="00054192" w:rsidRPr="00F72B17">
        <w:rPr>
          <w:rFonts w:ascii="Cambria Math" w:hAnsi="Cambria Math" w:cs="Times New Roman"/>
          <w:lang w:val="en-US"/>
        </w:rPr>
        <w:t>Φ</w:t>
      </w:r>
      <w:r w:rsidR="00054192" w:rsidRPr="00F72B17">
        <w:rPr>
          <w:rFonts w:ascii="Cambria Math" w:hAnsi="Cambria Math" w:cs="Times New Roman"/>
          <w:vertAlign w:val="subscript"/>
          <w:lang w:val="en-US"/>
        </w:rPr>
        <w:t>2</w:t>
      </w:r>
    </w:p>
    <w:p w14:paraId="1A8CEE99" w14:textId="77777777" w:rsidR="000131AA" w:rsidRDefault="000131AA" w:rsidP="000131AA">
      <w:pPr>
        <w:tabs>
          <w:tab w:val="left" w:pos="360"/>
        </w:tabs>
        <w:snapToGrid w:val="0"/>
        <w:rPr>
          <w:rFonts w:ascii="Times New Roman" w:hAnsi="Times New Roman" w:cs="Times New Roman"/>
          <w:iCs/>
          <w:lang w:val="en-US"/>
        </w:rPr>
      </w:pPr>
    </w:p>
    <w:p w14:paraId="74B08C05" w14:textId="64D8E245" w:rsidR="00054192" w:rsidRDefault="00695EEB" w:rsidP="00695EEB">
      <w:pPr>
        <w:tabs>
          <w:tab w:val="left" w:pos="360"/>
        </w:tabs>
        <w:snapToGrid w:val="0"/>
        <w:rPr>
          <w:rFonts w:ascii="Times New Roman" w:hAnsi="Times New Roman" w:cs="Times New Roman"/>
          <w:iCs/>
          <w:lang w:val="en-US"/>
        </w:rPr>
      </w:pPr>
      <w:r w:rsidRPr="00695EEB">
        <w:rPr>
          <w:rFonts w:ascii="Times New Roman" w:hAnsi="Times New Roman" w:cs="Times New Roman"/>
          <w:iCs/>
        </w:rPr>
        <w:t>θ</w:t>
      </w:r>
      <w:r w:rsidRPr="00695EEB">
        <w:rPr>
          <w:rFonts w:ascii="Times New Roman" w:hAnsi="Times New Roman" w:cs="Times New Roman"/>
          <w:iCs/>
          <w:vertAlign w:val="subscript"/>
        </w:rPr>
        <w:t xml:space="preserve">4 </w:t>
      </w:r>
      <w:r w:rsidRPr="00695EEB">
        <w:rPr>
          <w:rFonts w:ascii="Times New Roman" w:hAnsi="Times New Roman" w:cs="Times New Roman"/>
          <w:iCs/>
          <w:lang w:val="en-US"/>
        </w:rPr>
        <w:t>=</w:t>
      </w:r>
      <w:r>
        <w:rPr>
          <w:rFonts w:ascii="Times New Roman" w:hAnsi="Times New Roman" w:cs="Times New Roman"/>
          <w:iCs/>
          <w:lang w:val="en-US"/>
        </w:rPr>
        <w:t xml:space="preserve"> </w:t>
      </w:r>
      <m:oMath>
        <m:r>
          <w:rPr>
            <w:rFonts w:ascii="Cambria Math" w:hAnsi="Cambria Math" w:cs="Times New Roman"/>
            <w:lang w:val="en-US"/>
          </w:rPr>
          <m:t xml:space="preserve">90˚- </m:t>
        </m:r>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tan</m:t>
                </m:r>
              </m:e>
              <m:sup>
                <m:r>
                  <w:rPr>
                    <w:rFonts w:ascii="Cambria Math" w:hAnsi="Cambria Math" w:cs="Times New Roman"/>
                    <w:lang w:val="en-US"/>
                  </w:rPr>
                  <m:t>-1</m:t>
                </m:r>
              </m:sup>
            </m:sSup>
          </m:fName>
          <m:e>
            <m:r>
              <w:rPr>
                <w:rFonts w:ascii="Cambria Math" w:hAnsi="Cambria Math" w:cs="Times New Roman"/>
                <w:lang w:val="en-US"/>
              </w:rPr>
              <m:t xml:space="preserve"> </m:t>
            </m:r>
            <m:f>
              <m:fPr>
                <m:ctrlPr>
                  <w:rPr>
                    <w:rFonts w:ascii="Cambria Math" w:hAnsi="Cambria Math" w:cs="Times New Roman"/>
                    <w:i/>
                    <w:iCs/>
                    <w:lang w:val="en-US"/>
                  </w:rPr>
                </m:ctrlPr>
              </m:fPr>
              <m:num>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num>
              <m:den>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den>
            </m:f>
          </m:e>
        </m:func>
      </m:oMath>
      <w:r w:rsidRPr="00695EEB">
        <w:rPr>
          <w:rFonts w:ascii="Times New Roman" w:hAnsi="Times New Roman" w:cs="Times New Roman"/>
          <w:i/>
          <w:iCs/>
          <w:lang w:val="en-US"/>
        </w:rPr>
        <w:t xml:space="preserve"> </w:t>
      </w:r>
      <m:oMath>
        <m:r>
          <w:rPr>
            <w:rFonts w:ascii="Cambria Math" w:hAnsi="Cambria Math" w:cs="Times New Roman"/>
            <w:lang w:val="en-US"/>
          </w:rPr>
          <m:t>-</m:t>
        </m:r>
      </m:oMath>
      <w:r w:rsidRPr="00695EEB">
        <w:rPr>
          <w:rFonts w:ascii="Times New Roman" w:hAnsi="Times New Roman" w:cs="Times New Roman"/>
          <w:iCs/>
          <w:lang w:val="en-US"/>
        </w:rPr>
        <w:t xml:space="preserve"> </w:t>
      </w:r>
      <m:oMath>
        <m:func>
          <m:funcPr>
            <m:ctrlPr>
              <w:rPr>
                <w:rFonts w:ascii="Cambria Math" w:hAnsi="Cambria Math" w:cs="Times New Roman"/>
                <w:i/>
                <w:iCs/>
                <w:lang w:val="en-US"/>
              </w:rPr>
            </m:ctrlPr>
          </m:funcPr>
          <m:fName>
            <m:sSup>
              <m:sSupPr>
                <m:ctrlPr>
                  <w:rPr>
                    <w:rFonts w:ascii="Cambria Math" w:hAnsi="Cambria Math" w:cs="Times New Roman"/>
                    <w:i/>
                    <w:iCs/>
                    <w:lang w:val="en-US"/>
                  </w:rPr>
                </m:ctrlPr>
              </m:sSupPr>
              <m:e>
                <m:r>
                  <w:rPr>
                    <w:rFonts w:ascii="Cambria Math" w:hAnsi="Cambria Math" w:cs="Times New Roman"/>
                    <w:lang w:val="en-US"/>
                  </w:rPr>
                  <m:t>cos</m:t>
                </m:r>
              </m:e>
              <m:sup>
                <m:r>
                  <w:rPr>
                    <w:rFonts w:ascii="Cambria Math" w:hAnsi="Cambria Math" w:cs="Times New Roman"/>
                    <w:lang w:val="en-US"/>
                  </w:rPr>
                  <m:t>-1</m:t>
                </m:r>
              </m:sup>
            </m:sSup>
          </m:fName>
          <m:e>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X</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cos</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r>
                      <w:rPr>
                        <w:rFonts w:ascii="Cambria Math" w:hAnsi="Cambria Math" w:cs="Times New Roman"/>
                        <w:lang w:val="en-US"/>
                      </w:rPr>
                      <m:t xml:space="preserve"> </m:t>
                    </m:r>
                  </m:e>
                  <m:sup>
                    <m:r>
                      <w:rPr>
                        <w:rFonts w:ascii="Cambria Math" w:hAnsi="Cambria Math" w:cs="Times New Roman"/>
                        <w:lang w:val="en-US"/>
                      </w:rPr>
                      <m:t>0</m:t>
                    </m:r>
                  </m:sup>
                </m:sSup>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5</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6</m:t>
                    </m:r>
                  </m:sub>
                </m:sSub>
                <m:r>
                  <w:rPr>
                    <w:rFonts w:ascii="Cambria Math" w:hAnsi="Cambria Math" w:cs="Times New Roman"/>
                    <w:lang w:val="en-US"/>
                  </w:rPr>
                  <m:t>)</m:t>
                </m:r>
                <m:func>
                  <m:funcPr>
                    <m:ctrlPr>
                      <w:rPr>
                        <w:rFonts w:ascii="Cambria Math" w:hAnsi="Cambria Math" w:cs="Times New Roman"/>
                        <w:i/>
                        <w:iCs/>
                        <w:lang w:val="en-US"/>
                      </w:rPr>
                    </m:ctrlPr>
                  </m:funcPr>
                  <m:fName>
                    <m:r>
                      <w:rPr>
                        <w:rFonts w:ascii="Cambria Math" w:hAnsi="Cambria Math" w:cs="Times New Roman"/>
                        <w:lang w:val="en-US"/>
                      </w:rPr>
                      <m:t>sin</m:t>
                    </m:r>
                  </m:fName>
                  <m:e>
                    <m:sSub>
                      <m:sSubPr>
                        <m:ctrlPr>
                          <w:rPr>
                            <w:rFonts w:ascii="Cambria Math" w:hAnsi="Cambria Math" w:cs="Times New Roman"/>
                            <w:i/>
                            <w:iCs/>
                            <w:lang w:val="en-US"/>
                          </w:rPr>
                        </m:ctrlPr>
                      </m:sSubPr>
                      <m:e>
                        <m:r>
                          <w:rPr>
                            <w:rFonts w:ascii="Cambria Math" w:hAnsi="Cambria Math" w:cs="Times New Roman"/>
                            <w:lang w:val="en-US"/>
                          </w:rPr>
                          <m:t>Φ</m:t>
                        </m:r>
                      </m:e>
                      <m:sub>
                        <m:r>
                          <w:rPr>
                            <w:rFonts w:ascii="Cambria Math" w:hAnsi="Cambria Math" w:cs="Times New Roman"/>
                            <w:lang w:val="en-US"/>
                          </w:rPr>
                          <m:t>2</m:t>
                        </m:r>
                      </m:sub>
                    </m:sSub>
                  </m:e>
                </m:func>
                <m:r>
                  <w:rPr>
                    <w:rFonts w:ascii="Cambria Math" w:hAnsi="Cambria Math" w:cs="Times New Roman"/>
                    <w:lang w:val="en-US"/>
                  </w:rPr>
                  <m:t>)</m:t>
                </m:r>
                <m:r>
                  <w:rPr>
                    <w:rFonts w:ascii="Cambria Math" w:hAnsi="Cambria Math" w:cs="Times New Roman"/>
                    <w:vertAlign w:val="superscript"/>
                    <w:lang w:val="en-US"/>
                  </w:rPr>
                  <m:t>2</m:t>
                </m:r>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e>
                  <m:sup>
                    <m:r>
                      <w:rPr>
                        <w:rFonts w:ascii="Cambria Math" w:hAnsi="Cambria Math" w:cs="Times New Roman"/>
                        <w:lang w:val="en-US"/>
                      </w:rPr>
                      <m:t>2</m:t>
                    </m:r>
                  </m:sup>
                </m:sSup>
                <m:r>
                  <w:rPr>
                    <w:rFonts w:ascii="Cambria Math" w:hAnsi="Cambria Math" w:cs="Times New Roman"/>
                    <w:lang w:val="en-US"/>
                  </w:rPr>
                  <m:t xml:space="preserve"> - </m:t>
                </m:r>
                <m:sSup>
                  <m:sSupPr>
                    <m:ctrlPr>
                      <w:rPr>
                        <w:rFonts w:ascii="Cambria Math" w:hAnsi="Cambria Math" w:cs="Times New Roman"/>
                        <w:i/>
                        <w:iCs/>
                        <w:lang w:val="en-US"/>
                      </w:rPr>
                    </m:ctrlPr>
                  </m:sSupPr>
                  <m:e>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e>
                  <m:sup>
                    <m:r>
                      <w:rPr>
                        <w:rFonts w:ascii="Cambria Math" w:hAnsi="Cambria Math" w:cs="Times New Roman"/>
                        <w:lang w:val="en-US"/>
                      </w:rPr>
                      <m:t>2</m:t>
                    </m:r>
                  </m:sup>
                </m:sSup>
              </m:num>
              <m:den>
                <m:r>
                  <w:rPr>
                    <w:rFonts w:ascii="Cambria Math" w:hAnsi="Cambria Math" w:cs="Times New Roman"/>
                    <w:lang w:val="en-US"/>
                  </w:rPr>
                  <m:t>2</m:t>
                </m:r>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3</m:t>
                    </m:r>
                  </m:sub>
                </m:sSub>
                <m:sSub>
                  <m:sSubPr>
                    <m:ctrlPr>
                      <w:rPr>
                        <w:rFonts w:ascii="Cambria Math" w:hAnsi="Cambria Math" w:cs="Times New Roman"/>
                        <w:i/>
                        <w:iCs/>
                        <w:lang w:val="en-US"/>
                      </w:rPr>
                    </m:ctrlPr>
                  </m:sSubPr>
                  <m:e>
                    <m:r>
                      <w:rPr>
                        <w:rFonts w:ascii="Cambria Math" w:hAnsi="Cambria Math" w:cs="Times New Roman"/>
                        <w:lang w:val="en-US"/>
                      </w:rPr>
                      <m:t>L</m:t>
                    </m:r>
                  </m:e>
                  <m:sub>
                    <m:r>
                      <w:rPr>
                        <w:rFonts w:ascii="Cambria Math" w:hAnsi="Cambria Math" w:cs="Times New Roman"/>
                        <w:lang w:val="en-US"/>
                      </w:rPr>
                      <m:t>4</m:t>
                    </m:r>
                  </m:sub>
                </m:sSub>
              </m:den>
            </m:f>
            <m:r>
              <w:rPr>
                <w:rFonts w:ascii="Cambria Math" w:hAnsi="Cambria Math" w:cs="Times New Roman"/>
                <w:lang w:val="en-US"/>
              </w:rPr>
              <m:t>)</m:t>
            </m:r>
          </m:e>
        </m:func>
      </m:oMath>
    </w:p>
    <w:p w14:paraId="6197D3CE" w14:textId="5F37BA37" w:rsidR="00054192" w:rsidRDefault="0032687E" w:rsidP="0032687E">
      <w:pPr>
        <w:tabs>
          <w:tab w:val="left" w:pos="360"/>
        </w:tabs>
        <w:snapToGrid w:val="0"/>
        <w:rPr>
          <w:rFonts w:ascii="Times New Roman" w:hAnsi="Times New Roman" w:cs="Times New Roman"/>
          <w:iCs/>
          <w:vertAlign w:val="subscript"/>
          <w:lang w:val="en-US"/>
        </w:rPr>
      </w:pPr>
      <m:oMath>
        <m:r>
          <w:rPr>
            <w:rFonts w:ascii="Cambria Math" w:hAnsi="Cambria Math" w:cs="Times New Roman"/>
            <w:lang w:val="en-US"/>
          </w:rPr>
          <m:t>-</m:t>
        </m:r>
      </m:oMath>
      <w:r w:rsidRPr="0032687E">
        <w:rPr>
          <w:rFonts w:ascii="Times New Roman" w:hAnsi="Times New Roman" w:cs="Times New Roman"/>
          <w:iCs/>
          <w:lang w:val="en-US"/>
        </w:rPr>
        <w:t xml:space="preserve"> </w:t>
      </w:r>
      <w:r w:rsidRPr="00F72B17">
        <w:rPr>
          <w:rFonts w:ascii="Times New Roman" w:hAnsi="Times New Roman" w:cs="Times New Roman"/>
          <w:iCs/>
          <w:lang w:val="en-US"/>
        </w:rPr>
        <w:t>Φ</w:t>
      </w:r>
      <w:r w:rsidRPr="00F72B17">
        <w:rPr>
          <w:rFonts w:ascii="Times New Roman" w:hAnsi="Times New Roman" w:cs="Times New Roman"/>
          <w:iCs/>
          <w:vertAlign w:val="subscript"/>
          <w:lang w:val="en-US"/>
        </w:rPr>
        <w:t>2</w:t>
      </w:r>
    </w:p>
    <w:p w14:paraId="0ECCA093" w14:textId="77777777" w:rsidR="0032687E" w:rsidRPr="0032687E" w:rsidRDefault="0032687E" w:rsidP="0032687E">
      <w:pPr>
        <w:tabs>
          <w:tab w:val="left" w:pos="360"/>
        </w:tabs>
        <w:snapToGrid w:val="0"/>
        <w:rPr>
          <w:rFonts w:ascii="Times New Roman" w:hAnsi="Times New Roman" w:cs="Times New Roman"/>
          <w:iCs/>
          <w:lang w:val="en-US"/>
        </w:rPr>
      </w:pPr>
    </w:p>
    <w:p w14:paraId="0A97C607" w14:textId="13B73EBF" w:rsidR="006675DC" w:rsidRDefault="00EB2C84" w:rsidP="009C2724">
      <w:pPr>
        <w:tabs>
          <w:tab w:val="left" w:pos="360"/>
        </w:tabs>
        <w:snapToGrid w:val="0"/>
        <w:rPr>
          <w:rFonts w:ascii="Times New Roman" w:hAnsi="Times New Roman" w:cs="Times New Roman"/>
          <w:i/>
        </w:rPr>
      </w:pPr>
      <w:r w:rsidRPr="00EB2C84">
        <w:rPr>
          <w:rFonts w:ascii="Times New Roman" w:hAnsi="Times New Roman" w:cs="Times New Roman"/>
          <w:i/>
        </w:rPr>
        <w:t>4.3 Dynamic Equation Analysis</w:t>
      </w:r>
    </w:p>
    <w:p w14:paraId="19F1809F" w14:textId="77777777" w:rsidR="00EB2C84" w:rsidRDefault="00EB2C84" w:rsidP="00EB2C84">
      <w:pPr>
        <w:tabs>
          <w:tab w:val="left" w:pos="360"/>
        </w:tabs>
        <w:snapToGrid w:val="0"/>
        <w:rPr>
          <w:rFonts w:ascii="Times New Roman" w:hAnsi="Times New Roman" w:cs="Times New Roman"/>
          <w:i/>
          <w:lang w:val="en-US"/>
        </w:rPr>
      </w:pPr>
    </w:p>
    <w:p w14:paraId="7F617444" w14:textId="77777777" w:rsidR="00165C74" w:rsidRDefault="00165C74" w:rsidP="00EB2C84">
      <w:pPr>
        <w:tabs>
          <w:tab w:val="left" w:pos="360"/>
        </w:tabs>
        <w:snapToGrid w:val="0"/>
        <w:rPr>
          <w:rFonts w:ascii="Times New Roman" w:hAnsi="Times New Roman" w:cs="Times New Roman"/>
          <w:i/>
          <w:lang w:val="en-US"/>
        </w:rPr>
      </w:pPr>
    </w:p>
    <w:p w14:paraId="3ECFDD5E" w14:textId="336F7CB6" w:rsidR="00165C74" w:rsidRPr="00165C74" w:rsidRDefault="00165C74" w:rsidP="00165C74">
      <w:pPr>
        <w:tabs>
          <w:tab w:val="left" w:pos="360"/>
        </w:tabs>
        <w:snapToGrid w:val="0"/>
        <w:rPr>
          <w:rFonts w:ascii="Times New Roman" w:hAnsi="Times New Roman" w:cs="Times New Roman"/>
          <w:iCs/>
          <w:lang w:val="en-US"/>
        </w:rPr>
      </w:pPr>
      <w:r w:rsidRPr="00165C74">
        <w:rPr>
          <w:rFonts w:ascii="Cambria Math" w:hAnsi="Cambria Math" w:cs="Cambria Math"/>
          <w:iCs/>
          <w:lang w:val="en-MY"/>
        </w:rPr>
        <w:t>𝑇</w:t>
      </w:r>
      <w:r w:rsidR="00C97D5E">
        <w:rPr>
          <w:rFonts w:ascii="Cambria Math" w:hAnsi="Cambria Math" w:cs="Cambria Math"/>
          <w:iCs/>
          <w:vertAlign w:val="subscript"/>
          <w:lang w:val="en-MY"/>
        </w:rPr>
        <w:t>i</w:t>
      </w:r>
      <w:r w:rsidRPr="00165C74">
        <w:rPr>
          <w:rFonts w:ascii="Times New Roman" w:hAnsi="Times New Roman" w:cs="Times New Roman"/>
          <w:iCs/>
          <w:lang w:val="en-MY"/>
        </w:rPr>
        <w:t xml:space="preserve"> = </w:t>
      </w:r>
      <m:oMath>
        <m:nary>
          <m:naryPr>
            <m:chr m:val="∑"/>
            <m:limLoc m:val="undOvr"/>
            <m:ctrlPr>
              <w:rPr>
                <w:rFonts w:ascii="Cambria Math" w:hAnsi="Cambria Math" w:cs="Times New Roman"/>
                <w:i/>
                <w:iCs/>
                <w:lang w:val="en-MY"/>
              </w:rPr>
            </m:ctrlPr>
          </m:naryPr>
          <m:sub>
            <m:r>
              <w:rPr>
                <w:rFonts w:ascii="Cambria Math" w:hAnsi="Cambria Math" w:cs="Times New Roman"/>
                <w:lang w:val="en-MY"/>
              </w:rPr>
              <m:t>j=1</m:t>
            </m:r>
          </m:sub>
          <m:sup>
            <m:r>
              <w:rPr>
                <w:rFonts w:ascii="Cambria Math" w:hAnsi="Cambria Math" w:cs="Times New Roman"/>
                <w:lang w:val="en-MY"/>
              </w:rPr>
              <m:t>n</m:t>
            </m:r>
          </m:sup>
          <m:e>
            <m:sSub>
              <m:sSubPr>
                <m:ctrlPr>
                  <w:rPr>
                    <w:rFonts w:ascii="Cambria Math" w:hAnsi="Cambria Math" w:cs="Cambria Math"/>
                    <w:iCs/>
                    <w:lang w:val="en-MY"/>
                  </w:rPr>
                </m:ctrlPr>
              </m:sSubPr>
              <m:e>
                <m:r>
                  <m:rPr>
                    <m:sty m:val="p"/>
                  </m:rPr>
                  <w:rPr>
                    <w:rFonts w:ascii="Cambria Math" w:hAnsi="Cambria Math" w:cs="Cambria Math"/>
                    <w:lang w:val="en-MY"/>
                  </w:rPr>
                  <m:t>D</m:t>
                </m:r>
              </m:e>
              <m:sub>
                <m:r>
                  <m:rPr>
                    <m:sty m:val="p"/>
                  </m:rPr>
                  <w:rPr>
                    <w:rFonts w:ascii="Cambria Math" w:hAnsi="Cambria Math" w:cs="Cambria Math"/>
                    <w:lang w:val="en-MY"/>
                  </w:rPr>
                  <m:t>ij</m:t>
                </m:r>
              </m:sub>
            </m:sSub>
            <m:r>
              <m:rPr>
                <m:sty m:val="p"/>
              </m:rPr>
              <w:rPr>
                <w:rFonts w:ascii="Cambria Math" w:hAnsi="Cambria Math" w:cs="Times New Roman"/>
                <w:lang w:val="en-MY"/>
              </w:rPr>
              <m:t xml:space="preserve"> </m:t>
            </m:r>
            <m:sSub>
              <m:sSubPr>
                <m:ctrlPr>
                  <w:rPr>
                    <w:rFonts w:ascii="Cambria Math" w:hAnsi="Cambria Math" w:cs="Cambria Math"/>
                    <w:iCs/>
                    <w:lang w:val="en-MY"/>
                  </w:rPr>
                </m:ctrlPr>
              </m:sSubPr>
              <m:e>
                <m:r>
                  <m:rPr>
                    <m:sty m:val="p"/>
                  </m:rPr>
                  <w:rPr>
                    <w:rFonts w:ascii="Cambria Math" w:hAnsi="Cambria Math" w:cs="Cambria Math"/>
                    <w:lang w:val="en-MY"/>
                  </w:rPr>
                  <m:t>q</m:t>
                </m:r>
                <m:r>
                  <m:rPr>
                    <m:sty m:val="p"/>
                  </m:rPr>
                  <w:rPr>
                    <w:rFonts w:ascii="Cambria Math" w:hAnsi="Cambria Math" w:cs="Times New Roman"/>
                    <w:lang w:val="en-MY"/>
                  </w:rPr>
                  <m:t>̈</m:t>
                </m:r>
              </m:e>
              <m:sub>
                <m:r>
                  <w:rPr>
                    <w:rFonts w:ascii="Cambria Math" w:hAnsi="Cambria Math" w:cs="Cambria Math"/>
                    <w:lang w:val="en-MY"/>
                  </w:rPr>
                  <m:t>j</m:t>
                </m:r>
              </m:sub>
            </m:sSub>
            <m:r>
              <m:rPr>
                <m:sty m:val="p"/>
              </m:rPr>
              <w:rPr>
                <w:rFonts w:ascii="Cambria Math" w:hAnsi="Cambria Math" w:cs="Times New Roman"/>
                <w:lang w:val="en-MY"/>
              </w:rPr>
              <m:t xml:space="preserve"> </m:t>
            </m:r>
          </m:e>
        </m:nary>
      </m:oMath>
      <w:r w:rsidRPr="00165C74">
        <w:rPr>
          <w:rFonts w:ascii="Times New Roman" w:hAnsi="Times New Roman" w:cs="Times New Roman"/>
          <w:iCs/>
          <w:lang w:val="en-MY"/>
        </w:rPr>
        <w:t xml:space="preserve"> + </w:t>
      </w:r>
      <w:r w:rsidRPr="00165C74">
        <w:rPr>
          <w:rFonts w:ascii="Cambria Math" w:hAnsi="Cambria Math" w:cs="Cambria Math"/>
          <w:iCs/>
          <w:lang w:val="en-MY"/>
        </w:rPr>
        <w:t>𝐼</w:t>
      </w:r>
      <w:r w:rsidRPr="00165C74">
        <w:rPr>
          <w:rFonts w:ascii="Cambria Math" w:hAnsi="Cambria Math" w:cs="Cambria Math"/>
          <w:vertAlign w:val="subscript"/>
          <w:lang w:val="en-MY"/>
        </w:rPr>
        <w:t>𝑖</w:t>
      </w:r>
      <w:r w:rsidRPr="00165C74">
        <w:rPr>
          <w:rFonts w:ascii="Times New Roman" w:hAnsi="Times New Roman" w:cs="Times New Roman"/>
          <w:vertAlign w:val="subscript"/>
          <w:lang w:val="en-MY"/>
        </w:rPr>
        <w:t>(</w:t>
      </w:r>
      <w:r w:rsidRPr="00165C74">
        <w:rPr>
          <w:rFonts w:ascii="Cambria Math" w:hAnsi="Cambria Math" w:cs="Cambria Math"/>
          <w:vertAlign w:val="subscript"/>
          <w:lang w:val="en-MY"/>
        </w:rPr>
        <w:t>𝑎𝑐𝑡</w:t>
      </w:r>
      <w:r w:rsidRPr="00165C74">
        <w:rPr>
          <w:rFonts w:ascii="Times New Roman" w:hAnsi="Times New Roman" w:cs="Times New Roman"/>
          <w:vertAlign w:val="subscript"/>
          <w:lang w:val="en-MY"/>
        </w:rPr>
        <w:t xml:space="preserve">) </w:t>
      </w:r>
      <w:r w:rsidRPr="00165C74">
        <w:rPr>
          <w:rFonts w:ascii="Cambria Math" w:hAnsi="Cambria Math" w:cs="Cambria Math"/>
          <w:iCs/>
          <w:lang w:val="en-MY"/>
        </w:rPr>
        <w:t>𝑞</w:t>
      </w:r>
      <w:r w:rsidRPr="00165C74">
        <w:rPr>
          <w:rFonts w:ascii="Times New Roman" w:hAnsi="Times New Roman" w:cs="Times New Roman"/>
          <w:iCs/>
          <w:lang w:val="en-MY"/>
        </w:rPr>
        <w:t>̈</w:t>
      </w:r>
      <w:r w:rsidRPr="00165C74">
        <w:rPr>
          <w:rFonts w:ascii="Cambria Math" w:hAnsi="Cambria Math" w:cs="Cambria Math"/>
          <w:vertAlign w:val="subscript"/>
          <w:lang w:val="en-MY"/>
        </w:rPr>
        <w:t>𝑖</w:t>
      </w:r>
      <w:r w:rsidRPr="00165C74">
        <w:rPr>
          <w:rFonts w:ascii="Times New Roman" w:hAnsi="Times New Roman" w:cs="Times New Roman"/>
          <w:iCs/>
          <w:lang w:val="en-MY"/>
        </w:rPr>
        <w:t xml:space="preserve"> + </w:t>
      </w:r>
      <m:oMath>
        <m:nary>
          <m:naryPr>
            <m:chr m:val="∑"/>
            <m:limLoc m:val="subSup"/>
            <m:ctrlPr>
              <w:rPr>
                <w:rFonts w:ascii="Cambria Math" w:hAnsi="Cambria Math" w:cs="Times New Roman"/>
                <w:i/>
                <w:iCs/>
                <w:lang w:val="en-MY"/>
              </w:rPr>
            </m:ctrlPr>
          </m:naryPr>
          <m:sub>
            <m:r>
              <w:rPr>
                <w:rFonts w:ascii="Cambria Math" w:hAnsi="Cambria Math" w:cs="Times New Roman"/>
                <w:lang w:val="en-MY"/>
              </w:rPr>
              <m:t>j=1</m:t>
            </m:r>
          </m:sub>
          <m:sup>
            <m:r>
              <w:rPr>
                <w:rFonts w:ascii="Cambria Math" w:hAnsi="Cambria Math" w:cs="Times New Roman"/>
                <w:lang w:val="en-MY"/>
              </w:rPr>
              <m:t>n</m:t>
            </m:r>
          </m:sup>
          <m:e>
            <m:nary>
              <m:naryPr>
                <m:chr m:val="∑"/>
                <m:limLoc m:val="subSup"/>
                <m:ctrlPr>
                  <w:rPr>
                    <w:rFonts w:ascii="Cambria Math" w:hAnsi="Cambria Math" w:cs="Times New Roman"/>
                    <w:i/>
                    <w:iCs/>
                    <w:lang w:val="en-MY"/>
                  </w:rPr>
                </m:ctrlPr>
              </m:naryPr>
              <m:sub>
                <m:r>
                  <w:rPr>
                    <w:rFonts w:ascii="Cambria Math" w:hAnsi="Cambria Math" w:cs="Times New Roman"/>
                    <w:lang w:val="en-MY"/>
                  </w:rPr>
                  <m:t>k=1</m:t>
                </m:r>
              </m:sub>
              <m:sup>
                <m:r>
                  <w:rPr>
                    <w:rFonts w:ascii="Cambria Math" w:hAnsi="Cambria Math" w:cs="Times New Roman"/>
                    <w:lang w:val="en-MY"/>
                  </w:rPr>
                  <m:t>n</m:t>
                </m:r>
              </m:sup>
              <m:e>
                <m:sSub>
                  <m:sSubPr>
                    <m:ctrlPr>
                      <w:rPr>
                        <w:rFonts w:ascii="Cambria Math" w:hAnsi="Cambria Math" w:cs="Cambria Math"/>
                        <w:i/>
                        <w:iCs/>
                        <w:lang w:val="en-MY"/>
                      </w:rPr>
                    </m:ctrlPr>
                  </m:sSubPr>
                  <m:e>
                    <m:r>
                      <w:rPr>
                        <w:rFonts w:ascii="Cambria Math" w:hAnsi="Cambria Math" w:cs="Cambria Math"/>
                        <w:lang w:val="en-MY"/>
                      </w:rPr>
                      <m:t>D</m:t>
                    </m:r>
                  </m:e>
                  <m:sub>
                    <m:r>
                      <w:rPr>
                        <w:rFonts w:ascii="Cambria Math" w:hAnsi="Cambria Math" w:cs="Cambria Math"/>
                        <w:lang w:val="en-MY"/>
                      </w:rPr>
                      <m:t>ijk</m:t>
                    </m:r>
                  </m:sub>
                </m:sSub>
                <m:r>
                  <w:rPr>
                    <w:rFonts w:ascii="Cambria Math" w:hAnsi="Cambria Math" w:cs="Cambria Math"/>
                    <w:lang w:val="en-MY"/>
                  </w:rPr>
                  <m:t xml:space="preserve"> </m:t>
                </m:r>
                <m:sSub>
                  <m:sSubPr>
                    <m:ctrlPr>
                      <w:rPr>
                        <w:rFonts w:ascii="Cambria Math" w:hAnsi="Cambria Math" w:cs="Cambria Math"/>
                        <w:i/>
                        <w:iCs/>
                        <w:lang w:val="en-MY"/>
                      </w:rPr>
                    </m:ctrlPr>
                  </m:sSubPr>
                  <m:e>
                    <m:r>
                      <w:rPr>
                        <w:rFonts w:ascii="Cambria Math" w:hAnsi="Cambria Math" w:cs="Cambria Math"/>
                        <w:lang w:val="en-MY"/>
                      </w:rPr>
                      <m:t>q̈</m:t>
                    </m:r>
                  </m:e>
                  <m:sub>
                    <m:r>
                      <w:rPr>
                        <w:rFonts w:ascii="Cambria Math" w:hAnsi="Cambria Math" w:cs="Cambria Math"/>
                        <w:lang w:val="en-MY"/>
                      </w:rPr>
                      <m:t>j</m:t>
                    </m:r>
                  </m:sub>
                </m:sSub>
                <m:sSub>
                  <m:sSubPr>
                    <m:ctrlPr>
                      <w:rPr>
                        <w:rFonts w:ascii="Cambria Math" w:hAnsi="Cambria Math" w:cs="Cambria Math"/>
                        <w:i/>
                        <w:iCs/>
                        <w:lang w:val="en-MY"/>
                      </w:rPr>
                    </m:ctrlPr>
                  </m:sSubPr>
                  <m:e>
                    <m:r>
                      <w:rPr>
                        <w:rFonts w:ascii="Cambria Math" w:hAnsi="Cambria Math" w:cs="Cambria Math"/>
                        <w:lang w:val="en-MY"/>
                      </w:rPr>
                      <m:t>q̈</m:t>
                    </m:r>
                  </m:e>
                  <m:sub>
                    <m:r>
                      <w:rPr>
                        <w:rFonts w:ascii="Cambria Math" w:hAnsi="Cambria Math" w:cs="Cambria Math"/>
                        <w:lang w:val="en-MY"/>
                      </w:rPr>
                      <m:t>k</m:t>
                    </m:r>
                  </m:sub>
                </m:sSub>
              </m:e>
            </m:nary>
          </m:e>
        </m:nary>
      </m:oMath>
      <w:r w:rsidRPr="00165C74">
        <w:rPr>
          <w:rFonts w:ascii="Times New Roman" w:hAnsi="Times New Roman" w:cs="Times New Roman"/>
          <w:iCs/>
          <w:lang w:val="en-MY"/>
        </w:rPr>
        <w:t xml:space="preserve"> + </w:t>
      </w:r>
      <w:r w:rsidRPr="00165C74">
        <w:rPr>
          <w:rFonts w:ascii="Cambria Math" w:hAnsi="Cambria Math" w:cs="Cambria Math"/>
          <w:iCs/>
          <w:lang w:val="en-MY"/>
        </w:rPr>
        <w:t>𝐷</w:t>
      </w:r>
      <w:r w:rsidRPr="00165C74">
        <w:rPr>
          <w:rFonts w:ascii="Cambria Math" w:hAnsi="Cambria Math" w:cs="Cambria Math"/>
          <w:iCs/>
          <w:vertAlign w:val="subscript"/>
          <w:lang w:val="en-MY"/>
        </w:rPr>
        <w:t>𝑖</w:t>
      </w:r>
    </w:p>
    <w:p w14:paraId="476C30AC" w14:textId="77777777" w:rsidR="00165C74" w:rsidRPr="00165C74" w:rsidRDefault="00165C74" w:rsidP="00165C74">
      <w:pPr>
        <w:tabs>
          <w:tab w:val="left" w:pos="360"/>
        </w:tabs>
        <w:snapToGrid w:val="0"/>
        <w:rPr>
          <w:rFonts w:ascii="Times New Roman" w:hAnsi="Times New Roman" w:cs="Times New Roman"/>
          <w:iCs/>
          <w:lang w:val="en-US"/>
        </w:rPr>
      </w:pPr>
    </w:p>
    <w:p w14:paraId="1C9401F1" w14:textId="77777777" w:rsidR="00165C74" w:rsidRPr="00165C74" w:rsidRDefault="00165C74" w:rsidP="00165C74">
      <w:pPr>
        <w:tabs>
          <w:tab w:val="left" w:pos="360"/>
        </w:tabs>
        <w:snapToGrid w:val="0"/>
        <w:rPr>
          <w:rFonts w:ascii="Times New Roman" w:hAnsi="Times New Roman" w:cs="Times New Roman"/>
          <w:iCs/>
          <w:lang w:val="en-US"/>
        </w:rPr>
      </w:pPr>
      <w:r w:rsidRPr="00165C74">
        <w:rPr>
          <w:rFonts w:ascii="Times New Roman" w:hAnsi="Times New Roman" w:cs="Times New Roman"/>
          <w:iCs/>
          <w:lang w:val="en-US"/>
        </w:rPr>
        <w:t>Where</w:t>
      </w:r>
    </w:p>
    <w:p w14:paraId="751B2AA7" w14:textId="2597BD89" w:rsidR="00165C74" w:rsidRPr="00165C74" w:rsidRDefault="00165C74" w:rsidP="00165C74">
      <w:pPr>
        <w:tabs>
          <w:tab w:val="left" w:pos="360"/>
        </w:tabs>
        <w:snapToGrid w:val="0"/>
        <w:rPr>
          <w:rFonts w:ascii="Times New Roman" w:hAnsi="Times New Roman" w:cs="Times New Roman"/>
          <w:iCs/>
          <w:lang w:val="en-MY"/>
        </w:rPr>
      </w:pPr>
      <w:r w:rsidRPr="00165C74">
        <w:rPr>
          <w:rFonts w:ascii="Cambria Math" w:hAnsi="Cambria Math" w:cs="Cambria Math"/>
          <w:iCs/>
          <w:lang w:val="en-MY"/>
        </w:rPr>
        <w:t>𝐷</w:t>
      </w:r>
      <w:r w:rsidRPr="00165C74">
        <w:rPr>
          <w:rFonts w:ascii="Cambria Math" w:hAnsi="Cambria Math" w:cs="Cambria Math"/>
          <w:iCs/>
          <w:vertAlign w:val="subscript"/>
          <w:lang w:val="en-MY"/>
        </w:rPr>
        <w:t>𝑖𝑗</w:t>
      </w:r>
      <w:r w:rsidRPr="00165C74">
        <w:rPr>
          <w:rFonts w:ascii="Times New Roman" w:hAnsi="Times New Roman" w:cs="Times New Roman"/>
          <w:iCs/>
          <w:lang w:val="en-MY"/>
        </w:rPr>
        <w:t xml:space="preserve"> = </w:t>
      </w:r>
      <m:oMath>
        <m:nary>
          <m:naryPr>
            <m:chr m:val="∑"/>
            <m:limLoc m:val="subSup"/>
            <m:ctrlPr>
              <w:rPr>
                <w:rFonts w:ascii="Cambria Math" w:hAnsi="Cambria Math" w:cs="Times New Roman"/>
                <w:i/>
                <w:iCs/>
                <w:lang w:val="en-MY"/>
              </w:rPr>
            </m:ctrlPr>
          </m:naryPr>
          <m:sub>
            <m:r>
              <m:rPr>
                <m:sty m:val="p"/>
              </m:rPr>
              <w:rPr>
                <w:rFonts w:ascii="Cambria Math" w:hAnsi="Cambria Math" w:cs="Times New Roman"/>
              </w:rPr>
              <m:t>p = max(i,j)</m:t>
            </m:r>
          </m:sub>
          <m:sup>
            <m:r>
              <w:rPr>
                <w:rFonts w:ascii="Cambria Math" w:hAnsi="Cambria Math" w:cs="Times New Roman"/>
                <w:lang w:val="en-MY"/>
              </w:rPr>
              <m:t>n</m:t>
            </m:r>
          </m:sup>
          <m:e>
            <m:r>
              <m:rPr>
                <m:sty m:val="p"/>
              </m:rPr>
              <w:rPr>
                <w:rFonts w:ascii="Cambria Math" w:hAnsi="Cambria Math" w:cs="Times New Roman"/>
                <w:lang w:val="en-MY"/>
              </w:rPr>
              <m:t>Trace(</m:t>
            </m:r>
            <m:sSub>
              <m:sSubPr>
                <m:ctrlPr>
                  <w:rPr>
                    <w:rFonts w:ascii="Cambria Math" w:hAnsi="Cambria Math" w:cs="Times New Roman"/>
                    <w:i/>
                    <w:iCs/>
                    <w:lang w:val="en-MY"/>
                  </w:rPr>
                </m:ctrlPr>
              </m:sSubPr>
              <m:e>
                <m:r>
                  <w:rPr>
                    <w:rFonts w:ascii="Cambria Math" w:hAnsi="Cambria Math" w:cs="Times New Roman"/>
                    <w:lang w:val="en-MY"/>
                  </w:rPr>
                  <m:t>U</m:t>
                </m:r>
              </m:e>
              <m:sub>
                <m:r>
                  <w:rPr>
                    <w:rFonts w:ascii="Cambria Math" w:hAnsi="Cambria Math" w:cs="Times New Roman"/>
                    <w:lang w:val="en-MY"/>
                  </w:rPr>
                  <m:t>pj</m:t>
                </m:r>
              </m:sub>
            </m:sSub>
            <m:sSub>
              <m:sSubPr>
                <m:ctrlPr>
                  <w:rPr>
                    <w:rFonts w:ascii="Cambria Math" w:hAnsi="Cambria Math" w:cs="Times New Roman"/>
                    <w:i/>
                    <w:iCs/>
                    <w:lang w:val="en-MY"/>
                  </w:rPr>
                </m:ctrlPr>
              </m:sSubPr>
              <m:e>
                <m:r>
                  <w:rPr>
                    <w:rFonts w:ascii="Cambria Math" w:hAnsi="Cambria Math" w:cs="Times New Roman"/>
                    <w:lang w:val="en-MY"/>
                  </w:rPr>
                  <m:t>J</m:t>
                </m:r>
              </m:e>
              <m:sub>
                <m:r>
                  <w:rPr>
                    <w:rFonts w:ascii="Cambria Math" w:hAnsi="Cambria Math" w:cs="Times New Roman"/>
                    <w:lang w:val="en-MY"/>
                  </w:rPr>
                  <m:t>p</m:t>
                </m:r>
              </m:sub>
            </m:sSub>
            <m:sSub>
              <m:sSubPr>
                <m:ctrlPr>
                  <w:rPr>
                    <w:rFonts w:ascii="Cambria Math" w:hAnsi="Cambria Math" w:cs="Times New Roman"/>
                    <w:i/>
                    <w:iCs/>
                    <w:lang w:val="en-MY"/>
                  </w:rPr>
                </m:ctrlPr>
              </m:sSubPr>
              <m:e>
                <m:r>
                  <w:rPr>
                    <w:rFonts w:ascii="Cambria Math" w:hAnsi="Cambria Math" w:cs="Times New Roman"/>
                    <w:lang w:val="en-MY"/>
                  </w:rPr>
                  <m:t>U</m:t>
                </m:r>
              </m:e>
              <m:sub>
                <m:r>
                  <w:rPr>
                    <w:rFonts w:ascii="Cambria Math" w:hAnsi="Cambria Math" w:cs="Times New Roman"/>
                    <w:lang w:val="en-MY"/>
                  </w:rPr>
                  <m:t>pi</m:t>
                </m:r>
              </m:sub>
            </m:sSub>
            <m:r>
              <m:rPr>
                <m:sty m:val="p"/>
              </m:rPr>
              <w:rPr>
                <w:rFonts w:ascii="Cambria Math" w:hAnsi="Cambria Math" w:cs="Times New Roman"/>
                <w:lang w:val="en-MY"/>
              </w:rPr>
              <m:t>ᵀ)</m:t>
            </m:r>
          </m:e>
        </m:nary>
      </m:oMath>
    </w:p>
    <w:p w14:paraId="2E403A09" w14:textId="676304D6" w:rsidR="00165C74" w:rsidRPr="00165C74" w:rsidRDefault="00165C74" w:rsidP="00165C74">
      <w:pPr>
        <w:tabs>
          <w:tab w:val="left" w:pos="360"/>
        </w:tabs>
        <w:snapToGrid w:val="0"/>
        <w:rPr>
          <w:rFonts w:ascii="Times New Roman" w:hAnsi="Times New Roman" w:cs="Times New Roman"/>
          <w:iCs/>
          <w:lang w:val="en-MY"/>
        </w:rPr>
      </w:pPr>
      <w:r w:rsidRPr="00165C74">
        <w:rPr>
          <w:rFonts w:ascii="Cambria Math" w:hAnsi="Cambria Math" w:cs="Cambria Math"/>
          <w:iCs/>
          <w:lang w:val="en-MY"/>
        </w:rPr>
        <w:t>𝐷</w:t>
      </w:r>
      <w:r w:rsidRPr="00165C74">
        <w:rPr>
          <w:rFonts w:ascii="Cambria Math" w:hAnsi="Cambria Math" w:cs="Cambria Math"/>
          <w:iCs/>
          <w:vertAlign w:val="subscript"/>
          <w:lang w:val="en-MY"/>
        </w:rPr>
        <w:t>𝑖𝑗𝑘</w:t>
      </w:r>
      <w:r w:rsidRPr="00165C74">
        <w:rPr>
          <w:rFonts w:ascii="Times New Roman" w:hAnsi="Times New Roman" w:cs="Times New Roman"/>
          <w:iCs/>
          <w:lang w:val="en-MY"/>
        </w:rPr>
        <w:t xml:space="preserve"> = </w:t>
      </w:r>
      <m:oMath>
        <m:nary>
          <m:naryPr>
            <m:chr m:val="∑"/>
            <m:limLoc m:val="subSup"/>
            <m:ctrlPr>
              <w:rPr>
                <w:rFonts w:ascii="Cambria Math" w:hAnsi="Cambria Math" w:cs="Times New Roman"/>
                <w:i/>
                <w:iCs/>
                <w:lang w:val="en-MY"/>
              </w:rPr>
            </m:ctrlPr>
          </m:naryPr>
          <m:sub>
            <m:r>
              <m:rPr>
                <m:sty m:val="p"/>
              </m:rPr>
              <w:rPr>
                <w:rFonts w:ascii="Cambria Math" w:hAnsi="Cambria Math" w:cs="Cambria Math"/>
              </w:rPr>
              <m:t>p = max(i,j,k)</m:t>
            </m:r>
          </m:sub>
          <m:sup>
            <m:r>
              <w:rPr>
                <w:rFonts w:ascii="Cambria Math" w:hAnsi="Cambria Math" w:cs="Times New Roman"/>
                <w:lang w:val="en-MY"/>
              </w:rPr>
              <m:t>n</m:t>
            </m:r>
          </m:sup>
          <m:e>
            <m:r>
              <m:rPr>
                <m:sty m:val="p"/>
              </m:rPr>
              <w:rPr>
                <w:rFonts w:ascii="Cambria Math" w:hAnsi="Cambria Math" w:cs="Cambria Math"/>
                <w:lang w:val="en-MY"/>
              </w:rPr>
              <m:t>Trace</m:t>
            </m:r>
            <m:r>
              <m:rPr>
                <m:sty m:val="p"/>
              </m:rPr>
              <w:rPr>
                <w:rFonts w:ascii="Cambria Math" w:hAnsi="Cambria Math" w:cs="Times New Roman"/>
                <w:lang w:val="en-MY"/>
              </w:rPr>
              <m:t>(</m:t>
            </m:r>
            <m:sSub>
              <m:sSubPr>
                <m:ctrlPr>
                  <w:rPr>
                    <w:rFonts w:ascii="Cambria Math" w:hAnsi="Cambria Math" w:cs="Cambria Math"/>
                    <w:i/>
                    <w:iCs/>
                    <w:lang w:val="en-MY"/>
                  </w:rPr>
                </m:ctrlPr>
              </m:sSubPr>
              <m:e>
                <m:r>
                  <w:rPr>
                    <w:rFonts w:ascii="Cambria Math" w:hAnsi="Cambria Math" w:cs="Cambria Math"/>
                    <w:lang w:val="en-MY"/>
                  </w:rPr>
                  <m:t>U</m:t>
                </m:r>
              </m:e>
              <m:sub>
                <m:r>
                  <w:rPr>
                    <w:rFonts w:ascii="Cambria Math" w:hAnsi="Cambria Math" w:cs="Cambria Math"/>
                    <w:lang w:val="en-MY"/>
                  </w:rPr>
                  <m:t>pjk</m:t>
                </m:r>
              </m:sub>
            </m:sSub>
            <m:sSub>
              <m:sSubPr>
                <m:ctrlPr>
                  <w:rPr>
                    <w:rFonts w:ascii="Cambria Math" w:hAnsi="Cambria Math" w:cs="Cambria Math"/>
                    <w:i/>
                    <w:iCs/>
                    <w:lang w:val="en-MY"/>
                  </w:rPr>
                </m:ctrlPr>
              </m:sSubPr>
              <m:e>
                <m:r>
                  <w:rPr>
                    <w:rFonts w:ascii="Cambria Math" w:hAnsi="Cambria Math" w:cs="Cambria Math"/>
                    <w:lang w:val="en-MY"/>
                  </w:rPr>
                  <m:t>J</m:t>
                </m:r>
              </m:e>
              <m:sub>
                <m:r>
                  <w:rPr>
                    <w:rFonts w:ascii="Cambria Math" w:hAnsi="Cambria Math" w:cs="Cambria Math"/>
                    <w:lang w:val="en-MY"/>
                  </w:rPr>
                  <m:t>p</m:t>
                </m:r>
              </m:sub>
            </m:sSub>
            <m:sSub>
              <m:sSubPr>
                <m:ctrlPr>
                  <w:rPr>
                    <w:rFonts w:ascii="Cambria Math" w:hAnsi="Cambria Math" w:cs="Cambria Math"/>
                    <w:i/>
                    <w:iCs/>
                    <w:lang w:val="en-MY"/>
                  </w:rPr>
                </m:ctrlPr>
              </m:sSubPr>
              <m:e>
                <m:r>
                  <w:rPr>
                    <w:rFonts w:ascii="Cambria Math" w:hAnsi="Cambria Math" w:cs="Cambria Math"/>
                    <w:lang w:val="en-MY"/>
                  </w:rPr>
                  <m:t>U</m:t>
                </m:r>
              </m:e>
              <m:sub>
                <m:r>
                  <w:rPr>
                    <w:rFonts w:ascii="Cambria Math" w:hAnsi="Cambria Math" w:cs="Cambria Math"/>
                    <w:lang w:val="en-MY"/>
                  </w:rPr>
                  <m:t>pi</m:t>
                </m:r>
              </m:sub>
            </m:sSub>
            <m:r>
              <m:rPr>
                <m:sty m:val="p"/>
              </m:rPr>
              <w:rPr>
                <w:rFonts w:ascii="Cambria Math" w:hAnsi="Cambria Math" w:cs="Times New Roman"/>
                <w:lang w:val="en-MY"/>
              </w:rPr>
              <m:t>ᵀ)</m:t>
            </m:r>
          </m:e>
        </m:nary>
      </m:oMath>
      <w:r w:rsidRPr="00165C74">
        <w:rPr>
          <w:rFonts w:ascii="Times New Roman" w:hAnsi="Times New Roman" w:cs="Times New Roman"/>
          <w:iCs/>
          <w:lang w:val="en-MY"/>
        </w:rPr>
        <w:t xml:space="preserve"> </w:t>
      </w:r>
    </w:p>
    <w:p w14:paraId="70FF3E5D" w14:textId="3A61AA0E" w:rsidR="00165C74" w:rsidRPr="00165C74" w:rsidRDefault="00165C74" w:rsidP="00165C74">
      <w:pPr>
        <w:tabs>
          <w:tab w:val="left" w:pos="360"/>
        </w:tabs>
        <w:snapToGrid w:val="0"/>
        <w:rPr>
          <w:rFonts w:ascii="Times New Roman" w:hAnsi="Times New Roman" w:cs="Times New Roman"/>
          <w:iCs/>
          <w:lang w:val="en-MY"/>
        </w:rPr>
      </w:pPr>
      <w:r w:rsidRPr="00165C74">
        <w:rPr>
          <w:rFonts w:ascii="Cambria Math" w:hAnsi="Cambria Math" w:cs="Cambria Math"/>
          <w:iCs/>
          <w:lang w:val="en-MY"/>
        </w:rPr>
        <w:t>𝐷</w:t>
      </w:r>
      <w:r w:rsidRPr="00165C74">
        <w:rPr>
          <w:rFonts w:ascii="Cambria Math" w:hAnsi="Cambria Math" w:cs="Cambria Math"/>
          <w:iCs/>
          <w:vertAlign w:val="subscript"/>
          <w:lang w:val="en-MY"/>
        </w:rPr>
        <w:t>𝑖</w:t>
      </w:r>
      <w:r w:rsidRPr="00165C74">
        <w:rPr>
          <w:rFonts w:ascii="Times New Roman" w:hAnsi="Times New Roman" w:cs="Times New Roman"/>
          <w:iCs/>
          <w:lang w:val="en-MY"/>
        </w:rPr>
        <w:t xml:space="preserve"> = </w:t>
      </w:r>
      <m:oMath>
        <m:nary>
          <m:naryPr>
            <m:chr m:val="∑"/>
            <m:limLoc m:val="subSup"/>
            <m:ctrlPr>
              <w:rPr>
                <w:rFonts w:ascii="Cambria Math" w:hAnsi="Cambria Math" w:cs="Times New Roman"/>
                <w:i/>
                <w:iCs/>
                <w:lang w:val="en-MY"/>
              </w:rPr>
            </m:ctrlPr>
          </m:naryPr>
          <m:sub>
            <m:r>
              <m:rPr>
                <m:sty m:val="p"/>
              </m:rPr>
              <w:rPr>
                <w:rFonts w:ascii="Cambria Math" w:hAnsi="Cambria Math" w:cs="Times New Roman"/>
              </w:rPr>
              <m:t>p = i</m:t>
            </m:r>
          </m:sub>
          <m:sup>
            <m:r>
              <w:rPr>
                <w:rFonts w:ascii="Cambria Math" w:hAnsi="Cambria Math" w:cs="Times New Roman"/>
                <w:lang w:val="en-MY"/>
              </w:rPr>
              <m:t>n</m:t>
            </m:r>
          </m:sup>
          <m:e>
            <m:sSub>
              <m:sSubPr>
                <m:ctrlPr>
                  <w:rPr>
                    <w:rFonts w:ascii="Cambria Math" w:hAnsi="Cambria Math" w:cs="Times New Roman"/>
                    <w:i/>
                    <w:iCs/>
                    <w:lang w:val="en-MY"/>
                  </w:rPr>
                </m:ctrlPr>
              </m:sSubPr>
              <m:e>
                <m:r>
                  <w:rPr>
                    <w:rFonts w:ascii="Cambria Math" w:hAnsi="Cambria Math" w:cs="Times New Roman"/>
                    <w:lang w:val="en-MY"/>
                  </w:rPr>
                  <m:t>-</m:t>
                </m:r>
                <m:sSub>
                  <m:sSubPr>
                    <m:ctrlPr>
                      <w:rPr>
                        <w:rFonts w:ascii="Cambria Math" w:hAnsi="Cambria Math" w:cs="Times New Roman"/>
                        <w:i/>
                        <w:iCs/>
                        <w:lang w:val="en-MY"/>
                      </w:rPr>
                    </m:ctrlPr>
                  </m:sSubPr>
                  <m:e>
                    <m:r>
                      <w:rPr>
                        <w:rFonts w:ascii="Cambria Math" w:hAnsi="Cambria Math" w:cs="Times New Roman"/>
                        <w:lang w:val="en-MY"/>
                      </w:rPr>
                      <m:t>m</m:t>
                    </m:r>
                  </m:e>
                  <m:sub>
                    <m:r>
                      <w:rPr>
                        <w:rFonts w:ascii="Cambria Math" w:hAnsi="Cambria Math" w:cs="Times New Roman"/>
                        <w:lang w:val="en-MY"/>
                      </w:rPr>
                      <m:t>p</m:t>
                    </m:r>
                  </m:sub>
                </m:sSub>
                <m:r>
                  <w:rPr>
                    <w:rFonts w:ascii="Cambria Math" w:hAnsi="Cambria Math" w:cs="Times New Roman"/>
                    <w:lang w:val="en-MY"/>
                  </w:rPr>
                  <m:t>g</m:t>
                </m:r>
                <m:r>
                  <m:rPr>
                    <m:sty m:val="p"/>
                  </m:rPr>
                  <w:rPr>
                    <w:rFonts w:ascii="Cambria Math" w:hAnsi="Cambria Math" w:cs="Times New Roman"/>
                    <w:lang w:val="en-MY"/>
                  </w:rPr>
                  <m:t>ᵀ</m:t>
                </m:r>
                <m:r>
                  <w:rPr>
                    <w:rFonts w:ascii="Cambria Math" w:hAnsi="Cambria Math" w:cs="Times New Roman"/>
                    <w:lang w:val="en-MY"/>
                  </w:rPr>
                  <m:t>U</m:t>
                </m:r>
              </m:e>
              <m:sub>
                <m:r>
                  <w:rPr>
                    <w:rFonts w:ascii="Cambria Math" w:hAnsi="Cambria Math" w:cs="Times New Roman"/>
                    <w:lang w:val="en-MY"/>
                  </w:rPr>
                  <m:t>pi</m:t>
                </m:r>
              </m:sub>
            </m:sSub>
            <m:acc>
              <m:accPr>
                <m:chr m:val="̅"/>
                <m:ctrlPr>
                  <w:rPr>
                    <w:rFonts w:ascii="Cambria Math" w:hAnsi="Cambria Math" w:cs="Times New Roman"/>
                    <w:i/>
                    <w:iCs/>
                    <w:lang w:val="en-MY"/>
                  </w:rPr>
                </m:ctrlPr>
              </m:accPr>
              <m:e>
                <m:sSub>
                  <m:sSubPr>
                    <m:ctrlPr>
                      <w:rPr>
                        <w:rFonts w:ascii="Cambria Math" w:hAnsi="Cambria Math" w:cs="Times New Roman"/>
                        <w:i/>
                        <w:iCs/>
                        <w:lang w:val="en-MY"/>
                      </w:rPr>
                    </m:ctrlPr>
                  </m:sSubPr>
                  <m:e>
                    <m:r>
                      <w:rPr>
                        <w:rFonts w:ascii="Cambria Math" w:hAnsi="Cambria Math" w:cs="Times New Roman"/>
                        <w:lang w:val="en-MY"/>
                      </w:rPr>
                      <m:t>r</m:t>
                    </m:r>
                  </m:e>
                  <m:sub>
                    <m:r>
                      <w:rPr>
                        <w:rFonts w:ascii="Cambria Math" w:hAnsi="Cambria Math" w:cs="Times New Roman"/>
                        <w:lang w:val="en-MY"/>
                      </w:rPr>
                      <m:t>p</m:t>
                    </m:r>
                  </m:sub>
                </m:sSub>
              </m:e>
            </m:acc>
          </m:e>
        </m:nary>
      </m:oMath>
    </w:p>
    <w:p w14:paraId="0B6D36FE" w14:textId="77777777" w:rsidR="000D745E" w:rsidRPr="00165C74" w:rsidRDefault="000D745E" w:rsidP="00DB30A4">
      <w:pPr>
        <w:tabs>
          <w:tab w:val="left" w:pos="360"/>
        </w:tabs>
        <w:snapToGrid w:val="0"/>
        <w:rPr>
          <w:rFonts w:ascii="Times New Roman" w:hAnsi="Times New Roman" w:cs="Times New Roman"/>
          <w:iCs/>
          <w:lang w:val="en-MY"/>
        </w:rPr>
      </w:pPr>
    </w:p>
    <w:p w14:paraId="6291404F" w14:textId="1EB8310E" w:rsidR="00165C74" w:rsidRDefault="000D745E" w:rsidP="00EB2C84">
      <w:pPr>
        <w:tabs>
          <w:tab w:val="left" w:pos="360"/>
        </w:tabs>
        <w:snapToGrid w:val="0"/>
        <w:rPr>
          <w:rFonts w:ascii="Times New Roman" w:hAnsi="Times New Roman" w:cs="Times New Roman"/>
          <w:i/>
        </w:rPr>
      </w:pPr>
      <w:r w:rsidRPr="000D745E">
        <w:rPr>
          <w:rFonts w:ascii="Times New Roman" w:hAnsi="Times New Roman" w:cs="Times New Roman"/>
          <w:i/>
        </w:rPr>
        <w:t>And Inertia Matrix:</w:t>
      </w:r>
    </w:p>
    <w:p w14:paraId="160ACA68" w14:textId="77777777" w:rsidR="000D745E" w:rsidRDefault="000D745E" w:rsidP="000D745E">
      <w:pPr>
        <w:tabs>
          <w:tab w:val="left" w:pos="360"/>
        </w:tabs>
        <w:snapToGrid w:val="0"/>
        <w:rPr>
          <w:rFonts w:ascii="Times New Roman" w:hAnsi="Times New Roman" w:cs="Times New Roman"/>
          <w:i/>
          <w:lang w:val="en-US"/>
        </w:rPr>
      </w:pPr>
    </w:p>
    <w:p w14:paraId="32030011" w14:textId="77777777" w:rsidR="00D37B2E" w:rsidRDefault="00D37B2E" w:rsidP="000D745E">
      <w:pPr>
        <w:tabs>
          <w:tab w:val="left" w:pos="360"/>
        </w:tabs>
        <w:snapToGrid w:val="0"/>
        <w:rPr>
          <w:rFonts w:ascii="Times New Roman" w:hAnsi="Times New Roman" w:cs="Times New Roman"/>
          <w:i/>
          <w:lang w:val="en-US"/>
        </w:rPr>
      </w:pPr>
    </w:p>
    <w:p w14:paraId="3369A188" w14:textId="3ECF38C0" w:rsidR="00D37B2E" w:rsidRDefault="00095C71" w:rsidP="000D745E">
      <w:pPr>
        <w:tabs>
          <w:tab w:val="left" w:pos="360"/>
        </w:tabs>
        <w:snapToGrid w:val="0"/>
        <w:rPr>
          <w:rFonts w:ascii="Times New Roman" w:hAnsi="Times New Roman" w:cs="Times New Roman"/>
          <w:i/>
          <w:lang w:val="en-US"/>
        </w:rPr>
      </w:pPr>
      <w:r>
        <w:rPr>
          <w:rFonts w:ascii="Times New Roman" w:hAnsi="Times New Roman" w:cs="Times New Roman"/>
          <w:i/>
          <w:lang w:val="en-US"/>
        </w:rPr>
        <w:t>J</w:t>
      </w:r>
      <w:r>
        <w:rPr>
          <w:rFonts w:ascii="Times New Roman" w:hAnsi="Times New Roman" w:cs="Times New Roman"/>
          <w:i/>
          <w:vertAlign w:val="subscript"/>
          <w:lang w:val="en-US"/>
        </w:rPr>
        <w:t>i</w:t>
      </w:r>
      <m:oMath>
        <m:r>
          <w:rPr>
            <w:rFonts w:ascii="Cambria Math" w:hAnsi="Cambria Math" w:cs="Times New Roman"/>
            <w:vertAlign w:val="subscript"/>
            <w:lang w:val="en-US"/>
          </w:rPr>
          <m:t xml:space="preserve"> </m:t>
        </m:r>
        <m:r>
          <w:rPr>
            <w:rFonts w:ascii="Cambria Math" w:hAnsi="Cambria Math" w:cs="Times New Roman"/>
            <w:lang w:val="en-US"/>
          </w:rPr>
          <m:t>=</m:t>
        </m:r>
        <m:m>
          <m:mPr>
            <m:mcs>
              <m:mc>
                <m:mcPr>
                  <m:count m:val="4"/>
                  <m:mcJc m:val="center"/>
                </m:mcPr>
              </m:mc>
            </m:mcs>
            <m:ctrlPr>
              <w:rPr>
                <w:rFonts w:ascii="Cambria Math" w:hAnsi="Cambria Math" w:cs="Times New Roman"/>
                <w:i/>
                <w:lang w:val="en-US"/>
              </w:rPr>
            </m:ctrlPr>
          </m:mPr>
          <m:mr>
            <m:e>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xx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yy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zz</m:t>
                  </m:r>
                </m:sub>
              </m:sSub>
              <m:r>
                <w:rPr>
                  <w:rFonts w:ascii="Cambria Math" w:hAnsi="Cambria Math" w:cs="Times New Roman"/>
                  <w:lang w:val="en-US"/>
                </w:rPr>
                <m:t>)i</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I</m:t>
                  </m:r>
                </m:e>
                <m:sub>
                  <m:r>
                    <w:rPr>
                      <w:rFonts w:ascii="Cambria Math" w:eastAsia="Cambria Math" w:hAnsi="Cambria Math" w:cs="Cambria Math"/>
                      <w:lang w:val="en-US"/>
                    </w:rPr>
                    <m:t>ixy</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I</m:t>
                  </m:r>
                </m:e>
                <m:sub>
                  <m:r>
                    <w:rPr>
                      <w:rFonts w:ascii="Cambria Math" w:eastAsia="Cambria Math" w:hAnsi="Cambria Math" w:cs="Cambria Math"/>
                      <w:lang w:val="en-US"/>
                    </w:rPr>
                    <m:t>ixz</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m</m:t>
                  </m:r>
                </m:e>
                <m:sub>
                  <m:r>
                    <w:rPr>
                      <w:rFonts w:ascii="Cambria Math" w:eastAsia="Cambria Math" w:hAnsi="Cambria Math" w:cs="Cambria Math"/>
                      <w:lang w:val="en-US"/>
                    </w:rPr>
                    <m:t>i</m:t>
                  </m:r>
                </m:sub>
              </m:sSub>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x</m:t>
                      </m:r>
                    </m:e>
                  </m:acc>
                </m:e>
                <m:sub>
                  <m:r>
                    <w:rPr>
                      <w:rFonts w:ascii="Cambria Math" w:eastAsia="Cambria Math" w:hAnsi="Cambria Math" w:cs="Cambria Math"/>
                      <w:lang w:val="en-US"/>
                    </w:rPr>
                    <m:t>i</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I</m:t>
                  </m:r>
                </m:e>
                <m:sub>
                  <m:r>
                    <w:rPr>
                      <w:rFonts w:ascii="Cambria Math" w:eastAsia="Cambria Math" w:hAnsi="Cambria Math" w:cs="Cambria Math"/>
                      <w:lang w:val="en-US"/>
                    </w:rPr>
                    <m:t>ixy</m:t>
                  </m:r>
                </m:sub>
              </m:sSub>
            </m:e>
            <m:e>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xx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yy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zz</m:t>
                  </m:r>
                </m:sub>
              </m:sSub>
              <m:r>
                <w:rPr>
                  <w:rFonts w:ascii="Cambria Math" w:hAnsi="Cambria Math" w:cs="Times New Roman"/>
                  <w:lang w:val="en-US"/>
                </w:rPr>
                <m:t>)i</m:t>
              </m:r>
            </m:e>
            <m:e>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iyz</m:t>
                  </m:r>
                </m:sub>
              </m:sSub>
            </m:e>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i</m:t>
                  </m:r>
                </m:sub>
              </m:sSub>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y</m:t>
                      </m:r>
                    </m:e>
                  </m:acc>
                </m:e>
                <m:sub>
                  <m:r>
                    <w:rPr>
                      <w:rFonts w:ascii="Cambria Math" w:hAnsi="Cambria Math" w:cs="Times New Roman"/>
                      <w:lang w:val="en-US"/>
                    </w:rPr>
                    <m:t>i</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I</m:t>
                  </m:r>
                </m:e>
                <m:sub>
                  <m:r>
                    <w:rPr>
                      <w:rFonts w:ascii="Cambria Math" w:eastAsia="Cambria Math" w:hAnsi="Cambria Math" w:cs="Cambria Math"/>
                      <w:lang w:val="en-US"/>
                    </w:rPr>
                    <m:t>ixz</m:t>
                  </m:r>
                </m:sub>
              </m:sSub>
            </m:e>
            <m:e>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iyz</m:t>
                  </m:r>
                </m:sub>
              </m:sSub>
            </m:e>
            <m:e>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xx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yy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zz</m:t>
                  </m:r>
                </m:sub>
              </m:sSub>
              <m:r>
                <w:rPr>
                  <w:rFonts w:ascii="Cambria Math" w:hAnsi="Cambria Math" w:cs="Times New Roman"/>
                  <w:lang w:val="en-US"/>
                </w:rPr>
                <m:t>)i</m:t>
              </m:r>
            </m:e>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i</m:t>
                  </m:r>
                </m:sub>
              </m:sSub>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z</m:t>
                      </m:r>
                    </m:e>
                  </m:acc>
                </m:e>
                <m:sub>
                  <m:r>
                    <w:rPr>
                      <w:rFonts w:ascii="Cambria Math" w:hAnsi="Cambria Math" w:cs="Times New Roman"/>
                      <w:lang w:val="en-US"/>
                    </w:rPr>
                    <m:t>i</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m</m:t>
                  </m:r>
                </m:e>
                <m:sub>
                  <m:r>
                    <w:rPr>
                      <w:rFonts w:ascii="Cambria Math" w:eastAsia="Cambria Math" w:hAnsi="Cambria Math" w:cs="Cambria Math"/>
                      <w:lang w:val="en-US"/>
                    </w:rPr>
                    <m:t>i</m:t>
                  </m:r>
                </m:sub>
              </m:sSub>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x</m:t>
                      </m:r>
                    </m:e>
                  </m:acc>
                </m:e>
                <m:sub>
                  <m:r>
                    <w:rPr>
                      <w:rFonts w:ascii="Cambria Math" w:eastAsia="Cambria Math" w:hAnsi="Cambria Math" w:cs="Cambria Math"/>
                      <w:lang w:val="en-US"/>
                    </w:rPr>
                    <m:t>i</m:t>
                  </m:r>
                </m:sub>
              </m:sSub>
            </m:e>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i</m:t>
                  </m:r>
                </m:sub>
              </m:sSub>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y</m:t>
                      </m:r>
                    </m:e>
                  </m:acc>
                </m:e>
                <m:sub>
                  <m:r>
                    <w:rPr>
                      <w:rFonts w:ascii="Cambria Math" w:hAnsi="Cambria Math" w:cs="Times New Roman"/>
                      <w:lang w:val="en-US"/>
                    </w:rPr>
                    <m:t>i</m:t>
                  </m:r>
                </m:sub>
              </m:sSub>
            </m:e>
            <m:e>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i</m:t>
                  </m:r>
                </m:sub>
              </m:sSub>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z</m:t>
                      </m:r>
                    </m:e>
                  </m:acc>
                </m:e>
                <m:sub>
                  <m:r>
                    <w:rPr>
                      <w:rFonts w:ascii="Cambria Math" w:hAnsi="Cambria Math" w:cs="Times New Roman"/>
                      <w:lang w:val="en-US"/>
                    </w:rPr>
                    <m:t>i</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m</m:t>
                  </m:r>
                </m:e>
                <m:sub>
                  <m:r>
                    <w:rPr>
                      <w:rFonts w:ascii="Cambria Math" w:eastAsia="Cambria Math" w:hAnsi="Cambria Math" w:cs="Cambria Math"/>
                      <w:lang w:val="en-US"/>
                    </w:rPr>
                    <m:t>i</m:t>
                  </m:r>
                </m:sub>
              </m:sSub>
            </m:e>
          </m:mr>
        </m:m>
      </m:oMath>
    </w:p>
    <w:p w14:paraId="10AB83F7" w14:textId="77777777" w:rsidR="006675DC" w:rsidRDefault="006675DC" w:rsidP="009C2724">
      <w:pPr>
        <w:tabs>
          <w:tab w:val="left" w:pos="360"/>
        </w:tabs>
        <w:snapToGrid w:val="0"/>
        <w:rPr>
          <w:rFonts w:ascii="Cambria Math" w:hAnsi="Cambria Math" w:cs="Cambria Math"/>
          <w:i/>
          <w:lang w:val="en-US"/>
        </w:rPr>
      </w:pPr>
    </w:p>
    <w:p w14:paraId="4986D0A5" w14:textId="2681366F" w:rsidR="00751BBD" w:rsidRPr="002B24B5" w:rsidRDefault="00751BBD" w:rsidP="00751BBD">
      <w:pPr>
        <w:tabs>
          <w:tab w:val="left" w:pos="360"/>
        </w:tabs>
        <w:snapToGrid w:val="0"/>
        <w:rPr>
          <w:rFonts w:ascii="Cambria Math" w:hAnsi="Cambria Math" w:cs="Cambria Math"/>
        </w:rPr>
      </w:pPr>
      <w:r w:rsidRPr="00751BBD">
        <w:rPr>
          <w:rFonts w:ascii="Cambria Math" w:hAnsi="Cambria Math" w:cs="Cambria Math"/>
          <w:iCs/>
        </w:rPr>
        <w:t>a. Denavit-Hartenberg Parameters:</w:t>
      </w:r>
    </w:p>
    <w:p w14:paraId="33C13D5D" w14:textId="77777777" w:rsidR="007E35A7" w:rsidRDefault="007E35A7" w:rsidP="007E35A7">
      <w:pPr>
        <w:tabs>
          <w:tab w:val="left" w:pos="360"/>
        </w:tabs>
        <w:snapToGrid w:val="0"/>
        <w:rPr>
          <w:rFonts w:ascii="Cambria Math" w:hAnsi="Cambria Math" w:cs="Cambria Math"/>
          <w:iCs/>
          <w:lang w:val="en-US"/>
        </w:rPr>
      </w:pPr>
    </w:p>
    <w:p w14:paraId="283D4AA3" w14:textId="760DD208" w:rsidR="00AC4EDE" w:rsidRPr="00AC4EDE" w:rsidRDefault="00D57EE0" w:rsidP="00E56ADB">
      <w:pPr>
        <w:tabs>
          <w:tab w:val="left" w:pos="360"/>
        </w:tabs>
        <w:snapToGrid w:val="0"/>
        <w:jc w:val="both"/>
        <w:rPr>
          <w:rFonts w:ascii="Cambria Math" w:hAnsi="Cambria Math" w:cs="Cambria Math"/>
          <w:iCs/>
          <w:lang w:val="en-MY"/>
        </w:rPr>
      </w:pPr>
      <w:r>
        <w:rPr>
          <w:rFonts w:ascii="Cambria Math" w:hAnsi="Cambria Math" w:cs="Cambria Math"/>
          <w:iCs/>
          <w:lang w:val="en-US"/>
        </w:rPr>
        <w:t>L</w:t>
      </w:r>
      <w:r>
        <w:rPr>
          <w:rFonts w:ascii="Cambria Math" w:hAnsi="Cambria Math" w:cs="Cambria Math"/>
          <w:iCs/>
          <w:vertAlign w:val="subscript"/>
          <w:lang w:val="en-US"/>
        </w:rPr>
        <w:t>1</w:t>
      </w:r>
      <w:r>
        <w:rPr>
          <w:rFonts w:ascii="Cambria Math" w:hAnsi="Cambria Math" w:cs="Cambria Math"/>
          <w:iCs/>
          <w:lang w:val="en-US"/>
        </w:rPr>
        <w:t xml:space="preserve"> = </w:t>
      </w:r>
      <w:r w:rsidR="0098373C" w:rsidRPr="0098373C">
        <w:rPr>
          <w:rFonts w:ascii="Cambria Math" w:hAnsi="Cambria Math" w:cs="Cambria Math"/>
          <w:iCs/>
          <w:lang w:val="en-MY"/>
        </w:rPr>
        <w:t>0.10291</w:t>
      </w:r>
      <w:r w:rsidR="00B605F7">
        <w:rPr>
          <w:rFonts w:ascii="Cambria Math" w:hAnsi="Cambria Math" w:cs="Cambria Math"/>
          <w:iCs/>
          <w:lang w:val="en-MY"/>
        </w:rPr>
        <w:t xml:space="preserve"> </w:t>
      </w:r>
      <w:r w:rsidR="000373B1">
        <w:rPr>
          <w:rFonts w:ascii="Cambria Math" w:hAnsi="Cambria Math" w:cs="Cambria Math"/>
          <w:iCs/>
          <w:lang w:val="en-MY"/>
        </w:rPr>
        <w:t xml:space="preserve">m, </w:t>
      </w:r>
      <w:r w:rsidR="00AC4EDE" w:rsidRPr="00AC4EDE">
        <w:rPr>
          <w:rFonts w:ascii="Cambria Math" w:hAnsi="Cambria Math" w:cs="Cambria Math"/>
          <w:iCs/>
          <w:lang w:val="en-US"/>
        </w:rPr>
        <w:t>L</w:t>
      </w:r>
      <w:r w:rsidR="00AC4EDE">
        <w:rPr>
          <w:rFonts w:ascii="Cambria Math" w:hAnsi="Cambria Math" w:cs="Cambria Math"/>
          <w:iCs/>
          <w:vertAlign w:val="subscript"/>
          <w:lang w:val="en-US"/>
        </w:rPr>
        <w:t>2</w:t>
      </w:r>
      <w:r w:rsidR="00AC4EDE" w:rsidRPr="00AC4EDE">
        <w:rPr>
          <w:rFonts w:ascii="Cambria Math" w:hAnsi="Cambria Math" w:cs="Cambria Math"/>
          <w:iCs/>
          <w:lang w:val="en-US"/>
        </w:rPr>
        <w:t xml:space="preserve"> = </w:t>
      </w:r>
      <w:r w:rsidR="00AC4EDE" w:rsidRPr="00AC4EDE">
        <w:rPr>
          <w:rFonts w:ascii="Cambria Math" w:hAnsi="Cambria Math" w:cs="Cambria Math"/>
          <w:iCs/>
          <w:lang w:val="en-MY"/>
        </w:rPr>
        <w:t>0.10291</w:t>
      </w:r>
      <w:r w:rsidR="00B605F7">
        <w:rPr>
          <w:rFonts w:ascii="Cambria Math" w:hAnsi="Cambria Math" w:cs="Cambria Math"/>
          <w:iCs/>
          <w:lang w:val="en-MY"/>
        </w:rPr>
        <w:t xml:space="preserve"> </w:t>
      </w:r>
      <w:r w:rsidR="00AC4EDE" w:rsidRPr="00AC4EDE">
        <w:rPr>
          <w:rFonts w:ascii="Cambria Math" w:hAnsi="Cambria Math" w:cs="Cambria Math"/>
          <w:iCs/>
          <w:lang w:val="en-MY"/>
        </w:rPr>
        <w:t xml:space="preserve">m, </w:t>
      </w:r>
      <w:r w:rsidR="00AC4EDE" w:rsidRPr="00AC4EDE">
        <w:rPr>
          <w:rFonts w:ascii="Cambria Math" w:hAnsi="Cambria Math" w:cs="Cambria Math"/>
          <w:iCs/>
          <w:lang w:val="en-US"/>
        </w:rPr>
        <w:t>L</w:t>
      </w:r>
      <w:r w:rsidR="00AC4EDE">
        <w:rPr>
          <w:rFonts w:ascii="Cambria Math" w:hAnsi="Cambria Math" w:cs="Cambria Math"/>
          <w:iCs/>
          <w:vertAlign w:val="subscript"/>
          <w:lang w:val="en-US"/>
        </w:rPr>
        <w:t>3</w:t>
      </w:r>
      <w:r w:rsidR="00AC4EDE" w:rsidRPr="00AC4EDE">
        <w:rPr>
          <w:rFonts w:ascii="Cambria Math" w:hAnsi="Cambria Math" w:cs="Cambria Math"/>
          <w:iCs/>
          <w:lang w:val="en-US"/>
        </w:rPr>
        <w:t xml:space="preserve"> = </w:t>
      </w:r>
      <w:r w:rsidR="00AC4EDE" w:rsidRPr="00AC4EDE">
        <w:rPr>
          <w:rFonts w:ascii="Cambria Math" w:hAnsi="Cambria Math" w:cs="Cambria Math"/>
          <w:iCs/>
          <w:lang w:val="en-MY"/>
        </w:rPr>
        <w:t>0.</w:t>
      </w:r>
      <w:r w:rsidR="00EF6CB5" w:rsidRPr="00EF6CB5">
        <w:rPr>
          <w:rFonts w:ascii="Cambria Math" w:hAnsi="Cambria Math" w:cs="Cambria Math"/>
          <w:iCs/>
          <w:lang w:val="en-MY"/>
        </w:rPr>
        <w:t>09674</w:t>
      </w:r>
      <w:r w:rsidR="00B605F7">
        <w:rPr>
          <w:rFonts w:ascii="Cambria Math" w:hAnsi="Cambria Math" w:cs="Cambria Math"/>
          <w:iCs/>
          <w:lang w:val="en-MY"/>
        </w:rPr>
        <w:t xml:space="preserve"> </w:t>
      </w:r>
      <w:r w:rsidR="00AC4EDE" w:rsidRPr="00AC4EDE">
        <w:rPr>
          <w:rFonts w:ascii="Cambria Math" w:hAnsi="Cambria Math" w:cs="Cambria Math"/>
          <w:iCs/>
          <w:lang w:val="en-MY"/>
        </w:rPr>
        <w:t xml:space="preserve">m, </w:t>
      </w:r>
      <w:r w:rsidR="00AC4EDE" w:rsidRPr="00AC4EDE">
        <w:rPr>
          <w:rFonts w:ascii="Cambria Math" w:hAnsi="Cambria Math" w:cs="Cambria Math"/>
          <w:iCs/>
          <w:lang w:val="en-US"/>
        </w:rPr>
        <w:t>L</w:t>
      </w:r>
      <w:r w:rsidR="00AC4EDE">
        <w:rPr>
          <w:rFonts w:ascii="Cambria Math" w:hAnsi="Cambria Math" w:cs="Cambria Math"/>
          <w:iCs/>
          <w:vertAlign w:val="subscript"/>
          <w:lang w:val="en-US"/>
        </w:rPr>
        <w:t>4</w:t>
      </w:r>
      <w:r w:rsidR="00AC4EDE" w:rsidRPr="00AC4EDE">
        <w:rPr>
          <w:rFonts w:ascii="Cambria Math" w:hAnsi="Cambria Math" w:cs="Cambria Math"/>
          <w:iCs/>
          <w:lang w:val="en-US"/>
        </w:rPr>
        <w:t xml:space="preserve"> =</w:t>
      </w:r>
      <w:r w:rsidR="00E56ADB">
        <w:rPr>
          <w:rFonts w:ascii="Cambria Math" w:hAnsi="Cambria Math" w:cs="Cambria Math"/>
          <w:iCs/>
          <w:lang w:val="en-US"/>
        </w:rPr>
        <w:t xml:space="preserve"> </w:t>
      </w:r>
      <w:r w:rsidR="00AC4EDE" w:rsidRPr="00AC4EDE">
        <w:rPr>
          <w:rFonts w:ascii="Cambria Math" w:hAnsi="Cambria Math" w:cs="Cambria Math"/>
          <w:iCs/>
          <w:lang w:val="en-MY"/>
        </w:rPr>
        <w:t>0.</w:t>
      </w:r>
      <w:r w:rsidR="00E56ADB">
        <w:rPr>
          <w:rFonts w:ascii="Cambria Math" w:hAnsi="Cambria Math" w:cs="Cambria Math"/>
          <w:iCs/>
          <w:lang w:val="en-MY"/>
        </w:rPr>
        <w:t>03849</w:t>
      </w:r>
      <w:r w:rsidR="00B605F7">
        <w:rPr>
          <w:rFonts w:ascii="Cambria Math" w:hAnsi="Cambria Math" w:cs="Cambria Math"/>
          <w:iCs/>
          <w:lang w:val="en-MY"/>
        </w:rPr>
        <w:t xml:space="preserve"> </w:t>
      </w:r>
      <w:r w:rsidR="00E56ADB">
        <w:rPr>
          <w:rFonts w:ascii="Cambria Math" w:hAnsi="Cambria Math" w:cs="Cambria Math"/>
          <w:iCs/>
          <w:lang w:val="en-MY"/>
        </w:rPr>
        <w:t>m</w:t>
      </w:r>
      <w:r w:rsidR="00AC4EDE" w:rsidRPr="00AC4EDE">
        <w:rPr>
          <w:rFonts w:ascii="Cambria Math" w:hAnsi="Cambria Math" w:cs="Cambria Math"/>
          <w:iCs/>
          <w:lang w:val="en-MY"/>
        </w:rPr>
        <w:t xml:space="preserve">, </w:t>
      </w:r>
      <w:r w:rsidR="00AC4EDE" w:rsidRPr="00AC4EDE">
        <w:rPr>
          <w:rFonts w:ascii="Cambria Math" w:hAnsi="Cambria Math" w:cs="Cambria Math"/>
          <w:iCs/>
          <w:lang w:val="en-US"/>
        </w:rPr>
        <w:t>L</w:t>
      </w:r>
      <w:r w:rsidR="00AC4EDE">
        <w:rPr>
          <w:rFonts w:ascii="Cambria Math" w:hAnsi="Cambria Math" w:cs="Cambria Math"/>
          <w:iCs/>
          <w:vertAlign w:val="subscript"/>
          <w:lang w:val="en-US"/>
        </w:rPr>
        <w:t>5</w:t>
      </w:r>
      <w:r w:rsidR="00AC4EDE" w:rsidRPr="00AC4EDE">
        <w:rPr>
          <w:rFonts w:ascii="Cambria Math" w:hAnsi="Cambria Math" w:cs="Cambria Math"/>
          <w:iCs/>
          <w:lang w:val="en-US"/>
        </w:rPr>
        <w:t xml:space="preserve"> = </w:t>
      </w:r>
      <w:r w:rsidR="00AC4EDE" w:rsidRPr="00AC4EDE">
        <w:rPr>
          <w:rFonts w:ascii="Cambria Math" w:hAnsi="Cambria Math" w:cs="Cambria Math"/>
          <w:iCs/>
          <w:lang w:val="en-MY"/>
        </w:rPr>
        <w:t>0.</w:t>
      </w:r>
      <w:r w:rsidR="00E56ADB">
        <w:rPr>
          <w:rFonts w:ascii="Cambria Math" w:hAnsi="Cambria Math" w:cs="Cambria Math"/>
          <w:iCs/>
          <w:lang w:val="en-MY"/>
        </w:rPr>
        <w:t>01</w:t>
      </w:r>
      <w:r w:rsidR="00B605F7">
        <w:rPr>
          <w:rFonts w:ascii="Cambria Math" w:hAnsi="Cambria Math" w:cs="Cambria Math"/>
          <w:iCs/>
          <w:lang w:val="en-MY"/>
        </w:rPr>
        <w:t xml:space="preserve"> </w:t>
      </w:r>
      <w:r w:rsidR="00E56ADB">
        <w:rPr>
          <w:rFonts w:ascii="Cambria Math" w:hAnsi="Cambria Math" w:cs="Cambria Math"/>
          <w:iCs/>
          <w:lang w:val="en-MY"/>
        </w:rPr>
        <w:t>m</w:t>
      </w:r>
      <w:r w:rsidR="00AC4EDE" w:rsidRPr="00AC4EDE">
        <w:rPr>
          <w:rFonts w:ascii="Cambria Math" w:hAnsi="Cambria Math" w:cs="Cambria Math"/>
          <w:iCs/>
          <w:lang w:val="en-MY"/>
        </w:rPr>
        <w:t xml:space="preserve">, </w:t>
      </w:r>
      <w:r w:rsidR="00E56ADB" w:rsidRPr="00AC4EDE">
        <w:rPr>
          <w:rFonts w:ascii="Cambria Math" w:hAnsi="Cambria Math" w:cs="Cambria Math"/>
          <w:iCs/>
          <w:lang w:val="en-US"/>
        </w:rPr>
        <w:t>L</w:t>
      </w:r>
      <w:r w:rsidR="00E56ADB">
        <w:rPr>
          <w:rFonts w:ascii="Cambria Math" w:hAnsi="Cambria Math" w:cs="Cambria Math"/>
          <w:iCs/>
          <w:vertAlign w:val="subscript"/>
          <w:lang w:val="en-US"/>
        </w:rPr>
        <w:t>6</w:t>
      </w:r>
      <w:r w:rsidR="00E56ADB" w:rsidRPr="00AC4EDE">
        <w:rPr>
          <w:rFonts w:ascii="Cambria Math" w:hAnsi="Cambria Math" w:cs="Cambria Math"/>
          <w:iCs/>
          <w:lang w:val="en-US"/>
        </w:rPr>
        <w:t xml:space="preserve"> = </w:t>
      </w:r>
      <w:r w:rsidR="00E56ADB" w:rsidRPr="00AC4EDE">
        <w:rPr>
          <w:rFonts w:ascii="Cambria Math" w:hAnsi="Cambria Math" w:cs="Cambria Math"/>
          <w:iCs/>
          <w:lang w:val="en-MY"/>
        </w:rPr>
        <w:t>0.</w:t>
      </w:r>
      <w:r w:rsidR="000A2FD4">
        <w:rPr>
          <w:rFonts w:ascii="Cambria Math" w:hAnsi="Cambria Math" w:cs="Cambria Math"/>
          <w:iCs/>
          <w:lang w:val="en-MY"/>
        </w:rPr>
        <w:t>1025</w:t>
      </w:r>
      <w:r w:rsidR="00DC66CB" w:rsidRPr="00AC4EDE">
        <w:rPr>
          <w:rFonts w:ascii="Cambria Math" w:hAnsi="Cambria Math" w:cs="Cambria Math"/>
          <w:iCs/>
          <w:lang w:val="en-MY"/>
        </w:rPr>
        <w:t xml:space="preserve"> </w:t>
      </w:r>
      <w:r w:rsidR="00E56ADB" w:rsidRPr="00AC4EDE">
        <w:rPr>
          <w:rFonts w:ascii="Cambria Math" w:hAnsi="Cambria Math" w:cs="Cambria Math"/>
          <w:iCs/>
          <w:lang w:val="en-MY"/>
        </w:rPr>
        <w:t>m</w:t>
      </w:r>
    </w:p>
    <w:p w14:paraId="2D463C2C" w14:textId="77777777" w:rsidR="007E35A7" w:rsidRPr="0051361E" w:rsidRDefault="007E35A7" w:rsidP="007E35A7">
      <w:pPr>
        <w:tabs>
          <w:tab w:val="left" w:pos="360"/>
        </w:tabs>
        <w:snapToGrid w:val="0"/>
        <w:rPr>
          <w:rFonts w:ascii="Cambria Math" w:hAnsi="Cambria Math" w:cs="Cambria Math"/>
          <w:iCs/>
          <w:lang w:val="en-US"/>
        </w:rPr>
      </w:pPr>
    </w:p>
    <w:p w14:paraId="5C9CF0F4" w14:textId="4989FBD0" w:rsidR="00525037" w:rsidRPr="00B605F7" w:rsidRDefault="00B605F7" w:rsidP="00B605F7">
      <w:pPr>
        <w:tabs>
          <w:tab w:val="left" w:pos="360"/>
        </w:tabs>
        <w:snapToGrid w:val="0"/>
        <w:jc w:val="center"/>
        <w:rPr>
          <w:rFonts w:ascii="Cambria Math" w:hAnsi="Cambria Math" w:cs="Cambria Math"/>
          <w:iCs/>
          <w:lang w:val="en-US"/>
        </w:rPr>
      </w:pPr>
      <w:r w:rsidRPr="001F4D42">
        <w:rPr>
          <w:rFonts w:ascii="Cambria Math" w:hAnsi="Cambria Math" w:cs="Cambria Math"/>
          <w:iCs/>
        </w:rPr>
        <w:t xml:space="preserve"> </w:t>
      </w:r>
      <w:r w:rsidR="001F4D42" w:rsidRPr="001F4D42">
        <w:rPr>
          <w:rFonts w:ascii="Cambria Math" w:hAnsi="Cambria Math" w:cs="Cambria Math"/>
          <w:iCs/>
        </w:rPr>
        <w:t xml:space="preserve">Table </w:t>
      </w:r>
      <w:r w:rsidR="00B2458F">
        <w:rPr>
          <w:rFonts w:ascii="Cambria Math" w:hAnsi="Cambria Math" w:cs="Cambria Math"/>
          <w:iCs/>
        </w:rPr>
        <w:t>3</w:t>
      </w:r>
      <w:r w:rsidR="001F4D42" w:rsidRPr="001F4D42">
        <w:rPr>
          <w:rFonts w:ascii="Cambria Math" w:hAnsi="Cambria Math" w:cs="Cambria Math"/>
          <w:iCs/>
        </w:rPr>
        <w:t>: DH Parameters</w:t>
      </w:r>
    </w:p>
    <w:tbl>
      <w:tblPr>
        <w:tblpPr w:leftFromText="180" w:rightFromText="180" w:vertAnchor="text" w:horzAnchor="page" w:tblpX="927"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567"/>
        <w:gridCol w:w="909"/>
        <w:gridCol w:w="1081"/>
        <w:gridCol w:w="1276"/>
      </w:tblGrid>
      <w:tr w:rsidR="00B605F7" w:rsidRPr="00751BBD" w14:paraId="726695CC" w14:textId="77777777" w:rsidTr="00B605F7">
        <w:tc>
          <w:tcPr>
            <w:tcW w:w="846" w:type="dxa"/>
            <w:shd w:val="clear" w:color="auto" w:fill="auto"/>
          </w:tcPr>
          <w:p w14:paraId="02ED7D64"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hint="eastAsia"/>
                <w:iCs/>
                <w:lang w:val="en-US"/>
              </w:rPr>
              <w:t>Lin</w:t>
            </w:r>
            <w:r w:rsidRPr="00751BBD">
              <w:rPr>
                <w:rFonts w:ascii="Cambria Math" w:hAnsi="Cambria Math" w:cs="Cambria Math"/>
                <w:iCs/>
                <w:lang w:val="en-US"/>
              </w:rPr>
              <w:t>ks</w:t>
            </w:r>
          </w:p>
        </w:tc>
        <w:tc>
          <w:tcPr>
            <w:tcW w:w="567" w:type="dxa"/>
            <w:shd w:val="clear" w:color="auto" w:fill="auto"/>
          </w:tcPr>
          <w:p w14:paraId="6BF00D56"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Α</w:t>
            </w:r>
            <w:r w:rsidRPr="00751BBD">
              <w:rPr>
                <w:rFonts w:ascii="Cambria Math" w:hAnsi="Cambria Math" w:cs="Cambria Math"/>
                <w:iCs/>
                <w:vertAlign w:val="subscript"/>
                <w:lang w:val="en-US"/>
              </w:rPr>
              <w:t>i</w:t>
            </w:r>
          </w:p>
        </w:tc>
        <w:tc>
          <w:tcPr>
            <w:tcW w:w="909" w:type="dxa"/>
            <w:shd w:val="clear" w:color="auto" w:fill="auto"/>
          </w:tcPr>
          <w:p w14:paraId="733C9C4B"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a</w:t>
            </w:r>
            <w:r w:rsidRPr="00751BBD">
              <w:rPr>
                <w:rFonts w:ascii="Cambria Math" w:hAnsi="Cambria Math" w:cs="Cambria Math"/>
                <w:iCs/>
                <w:vertAlign w:val="subscript"/>
                <w:lang w:val="en-US"/>
              </w:rPr>
              <w:t>i</w:t>
            </w:r>
          </w:p>
        </w:tc>
        <w:tc>
          <w:tcPr>
            <w:tcW w:w="1081" w:type="dxa"/>
            <w:shd w:val="clear" w:color="auto" w:fill="auto"/>
          </w:tcPr>
          <w:p w14:paraId="7744EA58"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d</w:t>
            </w:r>
            <w:r w:rsidRPr="00751BBD">
              <w:rPr>
                <w:rFonts w:ascii="Cambria Math" w:hAnsi="Cambria Math" w:cs="Cambria Math"/>
                <w:iCs/>
                <w:vertAlign w:val="subscript"/>
                <w:lang w:val="en-US"/>
              </w:rPr>
              <w:t>i</w:t>
            </w:r>
          </w:p>
        </w:tc>
        <w:tc>
          <w:tcPr>
            <w:tcW w:w="1276" w:type="dxa"/>
            <w:shd w:val="clear" w:color="auto" w:fill="auto"/>
          </w:tcPr>
          <w:p w14:paraId="29DF30F9"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θ</w:t>
            </w:r>
            <w:r w:rsidRPr="00751BBD">
              <w:rPr>
                <w:rFonts w:ascii="Cambria Math" w:hAnsi="Cambria Math" w:cs="Cambria Math"/>
                <w:iCs/>
                <w:vertAlign w:val="subscript"/>
                <w:lang w:val="en-US"/>
              </w:rPr>
              <w:t>i</w:t>
            </w:r>
          </w:p>
        </w:tc>
      </w:tr>
      <w:tr w:rsidR="00B605F7" w:rsidRPr="00751BBD" w14:paraId="23167F24" w14:textId="77777777" w:rsidTr="00B605F7">
        <w:tc>
          <w:tcPr>
            <w:tcW w:w="846" w:type="dxa"/>
            <w:shd w:val="clear" w:color="auto" w:fill="auto"/>
          </w:tcPr>
          <w:p w14:paraId="648DAF0A"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0 – 1</w:t>
            </w:r>
          </w:p>
        </w:tc>
        <w:tc>
          <w:tcPr>
            <w:tcW w:w="567" w:type="dxa"/>
            <w:shd w:val="clear" w:color="auto" w:fill="auto"/>
          </w:tcPr>
          <w:p w14:paraId="2A80FD42"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909" w:type="dxa"/>
            <w:shd w:val="clear" w:color="auto" w:fill="auto"/>
          </w:tcPr>
          <w:p w14:paraId="318092A9"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1081" w:type="dxa"/>
            <w:shd w:val="clear" w:color="auto" w:fill="auto"/>
          </w:tcPr>
          <w:p w14:paraId="2C873463" w14:textId="77777777" w:rsidR="00B605F7" w:rsidRPr="00751BBD" w:rsidRDefault="00B605F7" w:rsidP="00B605F7">
            <w:pPr>
              <w:tabs>
                <w:tab w:val="left" w:pos="360"/>
              </w:tabs>
              <w:snapToGrid w:val="0"/>
              <w:jc w:val="center"/>
              <w:rPr>
                <w:rFonts w:ascii="Cambria Math" w:hAnsi="Cambria Math" w:cs="Cambria Math"/>
                <w:iCs/>
                <w:lang w:val="en-US"/>
              </w:rPr>
            </w:pPr>
            <w:r w:rsidRPr="00B605F7">
              <w:rPr>
                <w:iCs/>
                <w:lang w:val="en-MY"/>
              </w:rPr>
              <w:t>0.10291</w:t>
            </w:r>
          </w:p>
        </w:tc>
        <w:tc>
          <w:tcPr>
            <w:tcW w:w="1276" w:type="dxa"/>
            <w:shd w:val="clear" w:color="auto" w:fill="auto"/>
          </w:tcPr>
          <w:p w14:paraId="59F18F62" w14:textId="77777777" w:rsidR="00B605F7" w:rsidRPr="00751BBD" w:rsidRDefault="00B605F7" w:rsidP="00B605F7">
            <w:pPr>
              <w:tabs>
                <w:tab w:val="left" w:pos="360"/>
              </w:tabs>
              <w:snapToGrid w:val="0"/>
              <w:jc w:val="center"/>
              <w:rPr>
                <w:rFonts w:ascii="Cambria Math" w:hAnsi="Cambria Math" w:cs="Cambria Math"/>
                <w:iCs/>
                <w:lang w:val="en-US"/>
              </w:rPr>
            </w:pPr>
            <w:r>
              <w:t>0</w:t>
            </w:r>
          </w:p>
        </w:tc>
      </w:tr>
      <w:tr w:rsidR="00B605F7" w:rsidRPr="00751BBD" w14:paraId="5FC104D7" w14:textId="77777777" w:rsidTr="00B605F7">
        <w:tc>
          <w:tcPr>
            <w:tcW w:w="846" w:type="dxa"/>
            <w:shd w:val="clear" w:color="auto" w:fill="auto"/>
          </w:tcPr>
          <w:p w14:paraId="31184811"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1 – 2</w:t>
            </w:r>
          </w:p>
        </w:tc>
        <w:tc>
          <w:tcPr>
            <w:tcW w:w="567" w:type="dxa"/>
            <w:shd w:val="clear" w:color="auto" w:fill="auto"/>
          </w:tcPr>
          <w:p w14:paraId="0B9192AA" w14:textId="77777777" w:rsidR="00B605F7" w:rsidRPr="00751BBD" w:rsidRDefault="00B605F7" w:rsidP="00B605F7">
            <w:pPr>
              <w:tabs>
                <w:tab w:val="left" w:pos="360"/>
              </w:tabs>
              <w:snapToGrid w:val="0"/>
              <w:jc w:val="center"/>
              <w:rPr>
                <w:rFonts w:ascii="Cambria Math" w:hAnsi="Cambria Math" w:cs="Cambria Math"/>
                <w:iCs/>
                <w:lang w:val="en-US"/>
              </w:rPr>
            </w:pPr>
            <w:r>
              <w:t>-90</w:t>
            </w:r>
          </w:p>
        </w:tc>
        <w:tc>
          <w:tcPr>
            <w:tcW w:w="909" w:type="dxa"/>
            <w:shd w:val="clear" w:color="auto" w:fill="auto"/>
          </w:tcPr>
          <w:p w14:paraId="6AB4391B"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1081" w:type="dxa"/>
            <w:shd w:val="clear" w:color="auto" w:fill="auto"/>
          </w:tcPr>
          <w:p w14:paraId="1EFFA73D" w14:textId="330CBB15" w:rsidR="00B605F7" w:rsidRPr="00751BBD" w:rsidRDefault="00B605F7" w:rsidP="00B605F7">
            <w:pPr>
              <w:tabs>
                <w:tab w:val="left" w:pos="360"/>
              </w:tabs>
              <w:snapToGrid w:val="0"/>
              <w:jc w:val="center"/>
              <w:rPr>
                <w:rFonts w:ascii="Cambria Math" w:hAnsi="Cambria Math" w:cs="Cambria Math"/>
                <w:iCs/>
                <w:lang w:val="en-US"/>
              </w:rPr>
            </w:pPr>
            <w:r w:rsidRPr="00B605F7">
              <w:rPr>
                <w:iCs/>
                <w:lang w:val="en-MY"/>
              </w:rPr>
              <w:t>0.10291</w:t>
            </w:r>
          </w:p>
        </w:tc>
        <w:tc>
          <w:tcPr>
            <w:tcW w:w="1276" w:type="dxa"/>
            <w:shd w:val="clear" w:color="auto" w:fill="auto"/>
          </w:tcPr>
          <w:p w14:paraId="50BF8E40" w14:textId="77777777" w:rsidR="00B605F7" w:rsidRPr="00751BBD" w:rsidRDefault="00B605F7" w:rsidP="00B605F7">
            <w:pPr>
              <w:tabs>
                <w:tab w:val="left" w:pos="360"/>
              </w:tabs>
              <w:snapToGrid w:val="0"/>
              <w:jc w:val="center"/>
              <w:rPr>
                <w:rFonts w:ascii="Cambria Math" w:hAnsi="Cambria Math" w:cs="Cambria Math"/>
                <w:iCs/>
                <w:lang w:val="en-US"/>
              </w:rPr>
            </w:pPr>
            <w:r>
              <w:t>θ</w:t>
            </w:r>
            <w:r w:rsidRPr="000A7236">
              <w:rPr>
                <w:vertAlign w:val="subscript"/>
              </w:rPr>
              <w:t>1</w:t>
            </w:r>
          </w:p>
        </w:tc>
      </w:tr>
      <w:tr w:rsidR="00B605F7" w:rsidRPr="00751BBD" w14:paraId="71F3E4DB" w14:textId="77777777" w:rsidTr="00B605F7">
        <w:tc>
          <w:tcPr>
            <w:tcW w:w="846" w:type="dxa"/>
            <w:shd w:val="clear" w:color="auto" w:fill="auto"/>
          </w:tcPr>
          <w:p w14:paraId="0AE392E9"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2 – 3</w:t>
            </w:r>
          </w:p>
        </w:tc>
        <w:tc>
          <w:tcPr>
            <w:tcW w:w="567" w:type="dxa"/>
            <w:shd w:val="clear" w:color="auto" w:fill="auto"/>
          </w:tcPr>
          <w:p w14:paraId="5787B036"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909" w:type="dxa"/>
            <w:shd w:val="clear" w:color="auto" w:fill="auto"/>
          </w:tcPr>
          <w:p w14:paraId="0B7FF0F8" w14:textId="61CE2CF5" w:rsidR="00B605F7" w:rsidRPr="00751BBD" w:rsidRDefault="00B605F7" w:rsidP="00B605F7">
            <w:pPr>
              <w:tabs>
                <w:tab w:val="left" w:pos="360"/>
              </w:tabs>
              <w:snapToGrid w:val="0"/>
              <w:jc w:val="center"/>
              <w:rPr>
                <w:rFonts w:ascii="Cambria Math" w:hAnsi="Cambria Math" w:cs="Cambria Math"/>
                <w:iCs/>
                <w:lang w:val="en-US"/>
              </w:rPr>
            </w:pPr>
            <w:r w:rsidRPr="00AC4EDE">
              <w:rPr>
                <w:iCs/>
                <w:lang w:val="en-MY"/>
              </w:rPr>
              <w:t>0.</w:t>
            </w:r>
            <w:r w:rsidRPr="00B605F7">
              <w:rPr>
                <w:iCs/>
                <w:lang w:val="en-MY"/>
              </w:rPr>
              <w:t>09674</w:t>
            </w:r>
          </w:p>
        </w:tc>
        <w:tc>
          <w:tcPr>
            <w:tcW w:w="1081" w:type="dxa"/>
            <w:shd w:val="clear" w:color="auto" w:fill="auto"/>
          </w:tcPr>
          <w:p w14:paraId="464C1C68"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1276" w:type="dxa"/>
            <w:shd w:val="clear" w:color="auto" w:fill="auto"/>
          </w:tcPr>
          <w:p w14:paraId="70EA921A" w14:textId="77777777" w:rsidR="00B605F7" w:rsidRPr="00751BBD" w:rsidRDefault="00B605F7" w:rsidP="00B605F7">
            <w:pPr>
              <w:tabs>
                <w:tab w:val="left" w:pos="360"/>
              </w:tabs>
              <w:snapToGrid w:val="0"/>
              <w:jc w:val="center"/>
              <w:rPr>
                <w:rFonts w:ascii="Cambria Math" w:hAnsi="Cambria Math" w:cs="Cambria Math"/>
                <w:iCs/>
                <w:lang w:val="en-US"/>
              </w:rPr>
            </w:pPr>
            <w:r>
              <w:t>θ</w:t>
            </w:r>
            <w:r w:rsidRPr="000A7236">
              <w:rPr>
                <w:vertAlign w:val="subscript"/>
              </w:rPr>
              <w:t>2</w:t>
            </w:r>
          </w:p>
        </w:tc>
      </w:tr>
      <w:tr w:rsidR="00B605F7" w:rsidRPr="00751BBD" w14:paraId="5BF5537D" w14:textId="77777777" w:rsidTr="00B605F7">
        <w:tc>
          <w:tcPr>
            <w:tcW w:w="846" w:type="dxa"/>
            <w:shd w:val="clear" w:color="auto" w:fill="auto"/>
          </w:tcPr>
          <w:p w14:paraId="349F97AD"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3 – 4</w:t>
            </w:r>
          </w:p>
        </w:tc>
        <w:tc>
          <w:tcPr>
            <w:tcW w:w="567" w:type="dxa"/>
            <w:shd w:val="clear" w:color="auto" w:fill="auto"/>
          </w:tcPr>
          <w:p w14:paraId="698A93E6"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909" w:type="dxa"/>
            <w:shd w:val="clear" w:color="auto" w:fill="auto"/>
          </w:tcPr>
          <w:p w14:paraId="0458C669" w14:textId="540A03D5" w:rsidR="00B605F7" w:rsidRPr="00751BBD" w:rsidRDefault="00B605F7" w:rsidP="00B605F7">
            <w:pPr>
              <w:tabs>
                <w:tab w:val="left" w:pos="360"/>
              </w:tabs>
              <w:snapToGrid w:val="0"/>
              <w:jc w:val="center"/>
              <w:rPr>
                <w:rFonts w:ascii="Cambria Math" w:hAnsi="Cambria Math" w:cs="Cambria Math"/>
                <w:iCs/>
                <w:lang w:val="en-US"/>
              </w:rPr>
            </w:pPr>
            <w:r w:rsidRPr="00AC4EDE">
              <w:rPr>
                <w:iCs/>
                <w:lang w:val="en-MY"/>
              </w:rPr>
              <w:t>0.</w:t>
            </w:r>
            <w:r w:rsidRPr="00B605F7">
              <w:rPr>
                <w:iCs/>
                <w:lang w:val="en-MY"/>
              </w:rPr>
              <w:t>03849</w:t>
            </w:r>
          </w:p>
        </w:tc>
        <w:tc>
          <w:tcPr>
            <w:tcW w:w="1081" w:type="dxa"/>
            <w:shd w:val="clear" w:color="auto" w:fill="auto"/>
          </w:tcPr>
          <w:p w14:paraId="5CC0542E"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1276" w:type="dxa"/>
            <w:shd w:val="clear" w:color="auto" w:fill="auto"/>
          </w:tcPr>
          <w:p w14:paraId="596A3EBA" w14:textId="77777777" w:rsidR="00B605F7" w:rsidRPr="00751BBD" w:rsidRDefault="00B605F7" w:rsidP="00B605F7">
            <w:pPr>
              <w:tabs>
                <w:tab w:val="left" w:pos="360"/>
              </w:tabs>
              <w:snapToGrid w:val="0"/>
              <w:jc w:val="center"/>
              <w:rPr>
                <w:rFonts w:ascii="Cambria Math" w:hAnsi="Cambria Math" w:cs="Cambria Math"/>
                <w:iCs/>
                <w:lang w:val="en-US"/>
              </w:rPr>
            </w:pPr>
            <w:r>
              <w:t>θ</w:t>
            </w:r>
            <w:r w:rsidRPr="000A7236">
              <w:rPr>
                <w:vertAlign w:val="subscript"/>
              </w:rPr>
              <w:t>3</w:t>
            </w:r>
          </w:p>
        </w:tc>
      </w:tr>
      <w:tr w:rsidR="00B605F7" w:rsidRPr="00751BBD" w14:paraId="64DE0318" w14:textId="77777777" w:rsidTr="00B605F7">
        <w:tc>
          <w:tcPr>
            <w:tcW w:w="846" w:type="dxa"/>
            <w:shd w:val="clear" w:color="auto" w:fill="auto"/>
          </w:tcPr>
          <w:p w14:paraId="6D90CE28"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4 - 5</w:t>
            </w:r>
          </w:p>
        </w:tc>
        <w:tc>
          <w:tcPr>
            <w:tcW w:w="567" w:type="dxa"/>
            <w:shd w:val="clear" w:color="auto" w:fill="auto"/>
          </w:tcPr>
          <w:p w14:paraId="6741B603" w14:textId="77777777" w:rsidR="00B605F7" w:rsidRPr="00751BBD" w:rsidRDefault="00B605F7" w:rsidP="00B605F7">
            <w:pPr>
              <w:tabs>
                <w:tab w:val="left" w:pos="360"/>
              </w:tabs>
              <w:snapToGrid w:val="0"/>
              <w:jc w:val="center"/>
              <w:rPr>
                <w:rFonts w:ascii="Cambria Math" w:hAnsi="Cambria Math" w:cs="Cambria Math"/>
                <w:iCs/>
                <w:lang w:val="en-US"/>
              </w:rPr>
            </w:pPr>
            <w:r>
              <w:t>-90</w:t>
            </w:r>
          </w:p>
        </w:tc>
        <w:tc>
          <w:tcPr>
            <w:tcW w:w="909" w:type="dxa"/>
            <w:shd w:val="clear" w:color="auto" w:fill="auto"/>
          </w:tcPr>
          <w:p w14:paraId="5EF07711" w14:textId="79865A0F" w:rsidR="00B605F7" w:rsidRPr="00751BBD" w:rsidRDefault="00B605F7" w:rsidP="00B605F7">
            <w:pPr>
              <w:tabs>
                <w:tab w:val="left" w:pos="360"/>
              </w:tabs>
              <w:snapToGrid w:val="0"/>
              <w:jc w:val="center"/>
              <w:rPr>
                <w:rFonts w:ascii="Cambria Math" w:hAnsi="Cambria Math" w:cs="Cambria Math"/>
                <w:iCs/>
                <w:lang w:val="en-US"/>
              </w:rPr>
            </w:pPr>
            <w:r w:rsidRPr="00AC4EDE">
              <w:rPr>
                <w:iCs/>
                <w:lang w:val="en-MY"/>
              </w:rPr>
              <w:t>0.</w:t>
            </w:r>
            <w:r w:rsidRPr="00B605F7">
              <w:rPr>
                <w:iCs/>
                <w:lang w:val="en-MY"/>
              </w:rPr>
              <w:t>01</w:t>
            </w:r>
          </w:p>
        </w:tc>
        <w:tc>
          <w:tcPr>
            <w:tcW w:w="1081" w:type="dxa"/>
            <w:shd w:val="clear" w:color="auto" w:fill="auto"/>
          </w:tcPr>
          <w:p w14:paraId="4A14A92F"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1276" w:type="dxa"/>
            <w:shd w:val="clear" w:color="auto" w:fill="auto"/>
          </w:tcPr>
          <w:p w14:paraId="15AB3A08" w14:textId="77777777" w:rsidR="00B605F7" w:rsidRPr="00751BBD" w:rsidRDefault="00B605F7" w:rsidP="00B605F7">
            <w:pPr>
              <w:tabs>
                <w:tab w:val="left" w:pos="360"/>
              </w:tabs>
              <w:snapToGrid w:val="0"/>
              <w:jc w:val="center"/>
              <w:rPr>
                <w:rFonts w:ascii="Cambria Math" w:hAnsi="Cambria Math" w:cs="Cambria Math"/>
                <w:iCs/>
                <w:lang w:val="en-US"/>
              </w:rPr>
            </w:pPr>
            <w:r>
              <w:t>θ</w:t>
            </w:r>
            <w:r w:rsidRPr="000A7236">
              <w:rPr>
                <w:vertAlign w:val="subscript"/>
              </w:rPr>
              <w:t>4</w:t>
            </w:r>
          </w:p>
        </w:tc>
      </w:tr>
      <w:tr w:rsidR="00B605F7" w:rsidRPr="00751BBD" w14:paraId="42D13FE7" w14:textId="77777777" w:rsidTr="00B605F7">
        <w:tc>
          <w:tcPr>
            <w:tcW w:w="846" w:type="dxa"/>
            <w:shd w:val="clear" w:color="auto" w:fill="auto"/>
          </w:tcPr>
          <w:p w14:paraId="3429A6C8" w14:textId="77777777" w:rsidR="00B605F7" w:rsidRPr="00751BBD" w:rsidRDefault="00B605F7" w:rsidP="00B605F7">
            <w:pPr>
              <w:tabs>
                <w:tab w:val="left" w:pos="360"/>
              </w:tabs>
              <w:snapToGrid w:val="0"/>
              <w:jc w:val="center"/>
              <w:rPr>
                <w:rFonts w:ascii="Cambria Math" w:hAnsi="Cambria Math" w:cs="Cambria Math"/>
                <w:iCs/>
                <w:lang w:val="en-US"/>
              </w:rPr>
            </w:pPr>
            <w:r w:rsidRPr="00751BBD">
              <w:rPr>
                <w:rFonts w:ascii="Cambria Math" w:hAnsi="Cambria Math" w:cs="Cambria Math"/>
                <w:iCs/>
                <w:lang w:val="en-US"/>
              </w:rPr>
              <w:t>5 - 6</w:t>
            </w:r>
          </w:p>
        </w:tc>
        <w:tc>
          <w:tcPr>
            <w:tcW w:w="567" w:type="dxa"/>
            <w:shd w:val="clear" w:color="auto" w:fill="auto"/>
          </w:tcPr>
          <w:p w14:paraId="3CF0122F"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909" w:type="dxa"/>
            <w:shd w:val="clear" w:color="auto" w:fill="auto"/>
          </w:tcPr>
          <w:p w14:paraId="60F67282" w14:textId="77777777" w:rsidR="00B605F7" w:rsidRPr="00751BBD" w:rsidRDefault="00B605F7" w:rsidP="00B605F7">
            <w:pPr>
              <w:tabs>
                <w:tab w:val="left" w:pos="360"/>
              </w:tabs>
              <w:snapToGrid w:val="0"/>
              <w:jc w:val="center"/>
              <w:rPr>
                <w:rFonts w:ascii="Cambria Math" w:hAnsi="Cambria Math" w:cs="Cambria Math"/>
                <w:iCs/>
                <w:lang w:val="en-US"/>
              </w:rPr>
            </w:pPr>
            <w:r>
              <w:t>0</w:t>
            </w:r>
          </w:p>
        </w:tc>
        <w:tc>
          <w:tcPr>
            <w:tcW w:w="1081" w:type="dxa"/>
            <w:shd w:val="clear" w:color="auto" w:fill="auto"/>
          </w:tcPr>
          <w:p w14:paraId="6993D278" w14:textId="3D198F5C" w:rsidR="00B605F7" w:rsidRPr="00751BBD" w:rsidRDefault="00B605F7" w:rsidP="00B605F7">
            <w:pPr>
              <w:tabs>
                <w:tab w:val="left" w:pos="360"/>
              </w:tabs>
              <w:snapToGrid w:val="0"/>
              <w:jc w:val="center"/>
              <w:rPr>
                <w:rFonts w:ascii="Cambria Math" w:hAnsi="Cambria Math" w:cs="Cambria Math"/>
                <w:iCs/>
                <w:lang w:val="en-US"/>
              </w:rPr>
            </w:pPr>
            <w:r w:rsidRPr="00AC4EDE">
              <w:rPr>
                <w:iCs/>
                <w:lang w:val="en-MY"/>
              </w:rPr>
              <w:t>0.</w:t>
            </w:r>
            <w:r w:rsidRPr="00B605F7">
              <w:rPr>
                <w:iCs/>
                <w:lang w:val="en-MY"/>
              </w:rPr>
              <w:t>1025</w:t>
            </w:r>
          </w:p>
        </w:tc>
        <w:tc>
          <w:tcPr>
            <w:tcW w:w="1276" w:type="dxa"/>
            <w:shd w:val="clear" w:color="auto" w:fill="auto"/>
          </w:tcPr>
          <w:p w14:paraId="66FE3F5A" w14:textId="77777777" w:rsidR="00B605F7" w:rsidRPr="00751BBD" w:rsidRDefault="00B605F7" w:rsidP="00B605F7">
            <w:pPr>
              <w:tabs>
                <w:tab w:val="left" w:pos="360"/>
              </w:tabs>
              <w:snapToGrid w:val="0"/>
              <w:jc w:val="center"/>
              <w:rPr>
                <w:rFonts w:ascii="Cambria Math" w:hAnsi="Cambria Math" w:cs="Cambria Math"/>
                <w:iCs/>
                <w:lang w:val="en-US"/>
              </w:rPr>
            </w:pPr>
            <w:r w:rsidRPr="005F140D">
              <w:t>θ</w:t>
            </w:r>
            <w:r>
              <w:rPr>
                <w:vertAlign w:val="subscript"/>
              </w:rPr>
              <w:t>5</w:t>
            </w:r>
          </w:p>
        </w:tc>
      </w:tr>
    </w:tbl>
    <w:p w14:paraId="0C3D1468" w14:textId="77777777" w:rsidR="00751BBD" w:rsidRDefault="00751BBD" w:rsidP="009C2724">
      <w:pPr>
        <w:tabs>
          <w:tab w:val="left" w:pos="360"/>
        </w:tabs>
        <w:snapToGrid w:val="0"/>
        <w:rPr>
          <w:rFonts w:ascii="Cambria Math" w:hAnsi="Cambria Math" w:cs="Cambria Math"/>
          <w:iCs/>
          <w:lang w:val="en-US"/>
        </w:rPr>
      </w:pPr>
    </w:p>
    <w:p w14:paraId="08176C84" w14:textId="77777777" w:rsidR="00B25042" w:rsidRPr="00E972CB" w:rsidRDefault="00B25042" w:rsidP="009C2724">
      <w:pPr>
        <w:tabs>
          <w:tab w:val="left" w:pos="360"/>
        </w:tabs>
        <w:snapToGrid w:val="0"/>
        <w:rPr>
          <w:rFonts w:ascii="Cambria Math" w:hAnsi="Cambria Math" w:cs="Cambria Math"/>
          <w:iCs/>
          <w:lang w:val="en-US"/>
        </w:rPr>
      </w:pPr>
    </w:p>
    <w:p w14:paraId="5334F123" w14:textId="68755F3F" w:rsidR="00A62906" w:rsidRDefault="00A62906" w:rsidP="00334697">
      <w:pPr>
        <w:tabs>
          <w:tab w:val="left" w:pos="360"/>
        </w:tabs>
        <w:snapToGrid w:val="0"/>
        <w:rPr>
          <w:rFonts w:ascii="Times New Roman" w:hAnsi="Times New Roman" w:cs="Times New Roman"/>
          <w:iCs/>
        </w:rPr>
      </w:pPr>
      <w:r w:rsidRPr="00A62906">
        <w:rPr>
          <w:rFonts w:ascii="Times New Roman" w:hAnsi="Times New Roman" w:cs="Times New Roman"/>
          <w:iCs/>
        </w:rPr>
        <w:t>b. Mass of each Link</w:t>
      </w:r>
      <w:r w:rsidR="00334697">
        <w:rPr>
          <w:rFonts w:ascii="Times New Roman" w:hAnsi="Times New Roman" w:cs="Times New Roman"/>
          <w:iCs/>
        </w:rPr>
        <w:t>(T</w:t>
      </w:r>
      <w:r w:rsidR="00334697" w:rsidRPr="00334697">
        <w:rPr>
          <w:rFonts w:ascii="Times New Roman" w:hAnsi="Times New Roman" w:cs="Times New Roman"/>
          <w:iCs/>
        </w:rPr>
        <w:t>aken from SolidWorks’ Mass Property</w:t>
      </w:r>
      <w:r w:rsidR="00334697">
        <w:rPr>
          <w:rFonts w:ascii="Times New Roman" w:hAnsi="Times New Roman" w:cs="Times New Roman"/>
          <w:iCs/>
        </w:rPr>
        <w:t>)</w:t>
      </w:r>
    </w:p>
    <w:p w14:paraId="5CA8A8E4" w14:textId="77777777" w:rsidR="00A62906" w:rsidRDefault="00A62906" w:rsidP="00A62906">
      <w:pPr>
        <w:tabs>
          <w:tab w:val="left" w:pos="360"/>
        </w:tabs>
        <w:snapToGrid w:val="0"/>
        <w:rPr>
          <w:rFonts w:ascii="Times New Roman" w:hAnsi="Times New Roman" w:cs="Times New Roman"/>
          <w:iCs/>
        </w:rPr>
      </w:pPr>
    </w:p>
    <w:p w14:paraId="353D8B1F" w14:textId="333B51C9" w:rsidR="002E4CB1" w:rsidRPr="00E12D69" w:rsidRDefault="002E4CB1" w:rsidP="00E12D69">
      <w:pPr>
        <w:tabs>
          <w:tab w:val="left" w:pos="360"/>
        </w:tabs>
        <w:snapToGrid w:val="0"/>
        <w:rPr>
          <w:rFonts w:ascii="Times New Roman" w:hAnsi="Times New Roman" w:cs="Times New Roman"/>
          <w:lang w:val="en-MY"/>
        </w:rPr>
      </w:pPr>
      <w:r w:rsidRPr="002E4CB1">
        <w:rPr>
          <w:rFonts w:ascii="Times New Roman" w:hAnsi="Times New Roman" w:cs="Times New Roman"/>
          <w:lang w:val="en-US"/>
        </w:rPr>
        <w:t>Link 1: m</w:t>
      </w:r>
      <w:r w:rsidRPr="002E4CB1">
        <w:rPr>
          <w:rFonts w:ascii="Times New Roman" w:hAnsi="Times New Roman" w:cs="Times New Roman"/>
          <w:vertAlign w:val="subscript"/>
          <w:lang w:val="en-US"/>
        </w:rPr>
        <w:t>1</w:t>
      </w:r>
      <w:r w:rsidRPr="002E4CB1">
        <w:rPr>
          <w:rFonts w:ascii="Times New Roman" w:hAnsi="Times New Roman" w:cs="Times New Roman"/>
          <w:lang w:val="en-US"/>
        </w:rPr>
        <w:t xml:space="preserve"> = </w:t>
      </w:r>
      <w:r w:rsidR="00E12D69" w:rsidRPr="00E12D69">
        <w:rPr>
          <w:rFonts w:ascii="Times New Roman" w:hAnsi="Times New Roman" w:cs="Times New Roman"/>
          <w:lang w:val="en-MY"/>
        </w:rPr>
        <w:t>0.128</w:t>
      </w:r>
      <w:r w:rsidRPr="002E4CB1">
        <w:rPr>
          <w:rFonts w:ascii="Times New Roman" w:hAnsi="Times New Roman" w:cs="Times New Roman"/>
          <w:lang w:val="en-US"/>
        </w:rPr>
        <w:t>kg</w:t>
      </w:r>
    </w:p>
    <w:p w14:paraId="150F030D" w14:textId="17B7A3E4" w:rsidR="002E4CB1" w:rsidRPr="00E12D69" w:rsidRDefault="002E4CB1" w:rsidP="00E12D69">
      <w:pPr>
        <w:tabs>
          <w:tab w:val="left" w:pos="360"/>
        </w:tabs>
        <w:snapToGrid w:val="0"/>
        <w:rPr>
          <w:rFonts w:ascii="Times New Roman" w:hAnsi="Times New Roman" w:cs="Times New Roman"/>
          <w:lang w:val="en-MY"/>
        </w:rPr>
      </w:pPr>
      <w:r w:rsidRPr="002E4CB1">
        <w:rPr>
          <w:rFonts w:ascii="Times New Roman" w:hAnsi="Times New Roman" w:cs="Times New Roman"/>
          <w:lang w:val="en-US"/>
        </w:rPr>
        <w:t>Link 2: m</w:t>
      </w:r>
      <w:r w:rsidRPr="002E4CB1">
        <w:rPr>
          <w:rFonts w:ascii="Times New Roman" w:hAnsi="Times New Roman" w:cs="Times New Roman"/>
          <w:vertAlign w:val="subscript"/>
          <w:lang w:val="en-US"/>
        </w:rPr>
        <w:t>2</w:t>
      </w:r>
      <w:r w:rsidRPr="002E4CB1">
        <w:rPr>
          <w:rFonts w:ascii="Times New Roman" w:hAnsi="Times New Roman" w:cs="Times New Roman"/>
          <w:lang w:val="en-US"/>
        </w:rPr>
        <w:t xml:space="preserve"> = 0.</w:t>
      </w:r>
      <w:r w:rsidR="00E12D69" w:rsidRPr="00E12D69">
        <w:rPr>
          <w:rFonts w:ascii="Times New Roman" w:hAnsi="Times New Roman" w:cs="Times New Roman"/>
          <w:lang w:val="en-MY"/>
        </w:rPr>
        <w:t>123</w:t>
      </w:r>
      <w:r w:rsidRPr="002E4CB1">
        <w:rPr>
          <w:rFonts w:ascii="Times New Roman" w:hAnsi="Times New Roman" w:cs="Times New Roman"/>
          <w:lang w:val="en-US"/>
        </w:rPr>
        <w:t>kg</w:t>
      </w:r>
    </w:p>
    <w:p w14:paraId="7BF4B494" w14:textId="4559FBCE" w:rsidR="002E4CB1" w:rsidRPr="00E12D69" w:rsidRDefault="002E4CB1" w:rsidP="00E12D69">
      <w:pPr>
        <w:tabs>
          <w:tab w:val="left" w:pos="360"/>
        </w:tabs>
        <w:snapToGrid w:val="0"/>
        <w:rPr>
          <w:rFonts w:ascii="Times New Roman" w:hAnsi="Times New Roman" w:cs="Times New Roman"/>
          <w:lang w:val="en-MY"/>
        </w:rPr>
      </w:pPr>
      <w:r w:rsidRPr="002E4CB1">
        <w:rPr>
          <w:rFonts w:ascii="Times New Roman" w:hAnsi="Times New Roman" w:cs="Times New Roman"/>
          <w:lang w:val="en-US"/>
        </w:rPr>
        <w:t>Link 3: m</w:t>
      </w:r>
      <w:r w:rsidRPr="002E4CB1">
        <w:rPr>
          <w:rFonts w:ascii="Times New Roman" w:hAnsi="Times New Roman" w:cs="Times New Roman"/>
          <w:vertAlign w:val="subscript"/>
          <w:lang w:val="en-US"/>
        </w:rPr>
        <w:t>3</w:t>
      </w:r>
      <w:r w:rsidRPr="002E4CB1">
        <w:rPr>
          <w:rFonts w:ascii="Times New Roman" w:hAnsi="Times New Roman" w:cs="Times New Roman"/>
          <w:lang w:val="en-US"/>
        </w:rPr>
        <w:t xml:space="preserve"> = 0.</w:t>
      </w:r>
      <w:r w:rsidR="00E12D69" w:rsidRPr="00E12D69">
        <w:rPr>
          <w:rFonts w:ascii="Times New Roman" w:hAnsi="Times New Roman" w:cs="Times New Roman"/>
          <w:lang w:val="en-MY"/>
        </w:rPr>
        <w:t>122</w:t>
      </w:r>
      <w:r w:rsidRPr="002E4CB1">
        <w:rPr>
          <w:rFonts w:ascii="Times New Roman" w:hAnsi="Times New Roman" w:cs="Times New Roman"/>
          <w:lang w:val="en-US"/>
        </w:rPr>
        <w:t>kg</w:t>
      </w:r>
    </w:p>
    <w:p w14:paraId="75C08E12" w14:textId="0CDD38E8" w:rsidR="002E4CB1" w:rsidRP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Link 4: m</w:t>
      </w:r>
      <w:r w:rsidRPr="002E4CB1">
        <w:rPr>
          <w:rFonts w:ascii="Times New Roman" w:hAnsi="Times New Roman" w:cs="Times New Roman"/>
          <w:vertAlign w:val="subscript"/>
          <w:lang w:val="en-US"/>
        </w:rPr>
        <w:t>4</w:t>
      </w:r>
      <w:r w:rsidRPr="002E4CB1">
        <w:rPr>
          <w:rFonts w:ascii="Times New Roman" w:hAnsi="Times New Roman" w:cs="Times New Roman"/>
          <w:lang w:val="en-US"/>
        </w:rPr>
        <w:t xml:space="preserve"> = 0.</w:t>
      </w:r>
      <w:r w:rsidR="00E12D69">
        <w:rPr>
          <w:rFonts w:ascii="Times New Roman" w:hAnsi="Times New Roman" w:cs="Times New Roman"/>
          <w:lang w:val="en-US"/>
        </w:rPr>
        <w:t>110</w:t>
      </w:r>
      <w:r w:rsidRPr="002E4CB1">
        <w:rPr>
          <w:rFonts w:ascii="Times New Roman" w:hAnsi="Times New Roman" w:cs="Times New Roman"/>
          <w:lang w:val="en-US"/>
        </w:rPr>
        <w:t xml:space="preserve"> kg</w:t>
      </w:r>
    </w:p>
    <w:p w14:paraId="77172F90" w14:textId="0F5C53AF" w:rsidR="002E4CB1" w:rsidRP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Link 5: m</w:t>
      </w:r>
      <w:r w:rsidRPr="002E4CB1">
        <w:rPr>
          <w:rFonts w:ascii="Times New Roman" w:hAnsi="Times New Roman" w:cs="Times New Roman"/>
          <w:vertAlign w:val="subscript"/>
          <w:lang w:val="en-US"/>
        </w:rPr>
        <w:t>5</w:t>
      </w:r>
      <w:r w:rsidRPr="002E4CB1">
        <w:rPr>
          <w:rFonts w:ascii="Times New Roman" w:hAnsi="Times New Roman" w:cs="Times New Roman"/>
          <w:lang w:val="en-US"/>
        </w:rPr>
        <w:t xml:space="preserve"> = 0.</w:t>
      </w:r>
      <w:r w:rsidR="00D90755">
        <w:rPr>
          <w:rFonts w:ascii="Times New Roman" w:hAnsi="Times New Roman" w:cs="Times New Roman"/>
          <w:lang w:val="en-US"/>
        </w:rPr>
        <w:t>092</w:t>
      </w:r>
      <w:r w:rsidRPr="002E4CB1">
        <w:rPr>
          <w:rFonts w:ascii="Times New Roman" w:hAnsi="Times New Roman" w:cs="Times New Roman"/>
          <w:lang w:val="en-US"/>
        </w:rPr>
        <w:t xml:space="preserve"> kg</w:t>
      </w:r>
    </w:p>
    <w:p w14:paraId="56BE43EC" w14:textId="77777777" w:rsidR="00C12AFA" w:rsidRDefault="00C12AFA" w:rsidP="00C12AFA">
      <w:pPr>
        <w:tabs>
          <w:tab w:val="left" w:pos="360"/>
        </w:tabs>
        <w:snapToGrid w:val="0"/>
        <w:rPr>
          <w:rFonts w:ascii="Times New Roman" w:hAnsi="Times New Roman" w:cs="Times New Roman"/>
          <w:lang w:val="en-US"/>
        </w:rPr>
      </w:pPr>
    </w:p>
    <w:p w14:paraId="15774712" w14:textId="77777777" w:rsidR="00E972CB" w:rsidRPr="00E972CB" w:rsidRDefault="00E972CB" w:rsidP="00C12AFA">
      <w:pPr>
        <w:tabs>
          <w:tab w:val="left" w:pos="360"/>
        </w:tabs>
        <w:snapToGrid w:val="0"/>
        <w:rPr>
          <w:rFonts w:ascii="Times New Roman" w:hAnsi="Times New Roman" w:cs="Times New Roman"/>
          <w:iCs/>
          <w:lang w:val="en-US"/>
        </w:rPr>
      </w:pPr>
    </w:p>
    <w:p w14:paraId="3DD331ED" w14:textId="2B3FFDB7" w:rsidR="002E4CB1" w:rsidRPr="00E972CB" w:rsidRDefault="008F1CC2" w:rsidP="008F1CC2">
      <w:pPr>
        <w:tabs>
          <w:tab w:val="left" w:pos="360"/>
        </w:tabs>
        <w:snapToGrid w:val="0"/>
        <w:rPr>
          <w:rFonts w:ascii="Times New Roman" w:hAnsi="Times New Roman" w:cs="Times New Roman"/>
        </w:rPr>
      </w:pPr>
      <w:r w:rsidRPr="00E972CB">
        <w:rPr>
          <w:rFonts w:ascii="Times New Roman" w:hAnsi="Times New Roman" w:cs="Times New Roman"/>
        </w:rPr>
        <w:t xml:space="preserve">The general moment of </w:t>
      </w:r>
      <w:r w:rsidRPr="00E972CB">
        <w:rPr>
          <w:rFonts w:ascii="Times New Roman" w:hAnsi="Times New Roman" w:cs="Times New Roman"/>
          <w:iCs/>
        </w:rPr>
        <w:t>inertia</w:t>
      </w:r>
      <w:r w:rsidRPr="00E972CB">
        <w:rPr>
          <w:rFonts w:ascii="Times New Roman" w:hAnsi="Times New Roman" w:cs="Times New Roman"/>
        </w:rPr>
        <w:t xml:space="preserve"> for each link is:</w:t>
      </w:r>
    </w:p>
    <w:p w14:paraId="4C9EF7FD" w14:textId="77777777" w:rsidR="008F1CC2" w:rsidRPr="00E972CB" w:rsidRDefault="008F1CC2" w:rsidP="008F1CC2">
      <w:pPr>
        <w:tabs>
          <w:tab w:val="left" w:pos="360"/>
        </w:tabs>
        <w:snapToGrid w:val="0"/>
        <w:rPr>
          <w:rFonts w:ascii="Times New Roman" w:hAnsi="Times New Roman" w:cs="Times New Roman"/>
        </w:rPr>
      </w:pPr>
    </w:p>
    <w:p w14:paraId="1B00E59B" w14:textId="52F64044" w:rsidR="00046BDA" w:rsidRPr="00046BDA" w:rsidRDefault="0097423D" w:rsidP="0097423D">
      <w:pPr>
        <w:tabs>
          <w:tab w:val="left" w:pos="360"/>
        </w:tabs>
        <w:snapToGrid w:val="0"/>
        <w:jc w:val="center"/>
        <w:rPr>
          <w:rFonts w:ascii="Times New Roman" w:hAnsi="Times New Roman" w:cs="Times New Roman"/>
          <w:lang w:val="en-US"/>
        </w:rPr>
      </w:pPr>
      <w:r w:rsidRPr="00E972CB">
        <w:rPr>
          <w:rFonts w:ascii="Times New Roman" w:hAnsi="Times New Roman" w:cs="Times New Roman"/>
          <w:iCs/>
          <w:lang w:val="en-US"/>
        </w:rPr>
        <w:t>I</w:t>
      </w:r>
      <w:r w:rsidRPr="00E972CB">
        <w:rPr>
          <w:rFonts w:ascii="Times New Roman" w:hAnsi="Times New Roman" w:cs="Times New Roman"/>
          <w:iCs/>
          <w:vertAlign w:val="subscript"/>
          <w:lang w:val="en-US"/>
        </w:rPr>
        <w:t>i</w:t>
      </w:r>
      <w:r w:rsidRPr="00E972CB">
        <w:rPr>
          <w:rFonts w:ascii="Times New Roman" w:hAnsi="Times New Roman" w:cs="Times New Roman"/>
          <w:iCs/>
          <w:lang w:val="en-US"/>
        </w:rPr>
        <w:t xml:space="preserve"> = </w:t>
      </w:r>
      <m:oMath>
        <m:d>
          <m:dPr>
            <m:begChr m:val="["/>
            <m:endChr m:val="]"/>
            <m:ctrlPr>
              <w:rPr>
                <w:rFonts w:ascii="Cambria Math" w:hAnsi="Cambria Math" w:cs="Times New Roman"/>
                <w:iCs/>
                <w:lang w:val="en-US"/>
              </w:rPr>
            </m:ctrlPr>
          </m:dPr>
          <m:e>
            <m:m>
              <m:mPr>
                <m:mcs>
                  <m:mc>
                    <m:mcPr>
                      <m:count m:val="3"/>
                      <m:mcJc m:val="center"/>
                    </m:mcPr>
                  </m:mc>
                </m:mcs>
                <m:ctrlPr>
                  <w:rPr>
                    <w:rFonts w:ascii="Cambria Math" w:hAnsi="Cambria Math" w:cs="Times New Roman"/>
                    <w:iCs/>
                    <w:lang w:val="en-US"/>
                  </w:rPr>
                </m:ctrlPr>
              </m:mPr>
              <m:mr>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xx</m:t>
                      </m:r>
                    </m:sub>
                  </m:sSub>
                </m:e>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xy</m:t>
                      </m:r>
                    </m:sub>
                  </m:sSub>
                </m:e>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xz</m:t>
                      </m:r>
                    </m:sub>
                  </m:sSub>
                </m:e>
              </m:mr>
              <m:mr>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yx</m:t>
                      </m:r>
                    </m:sub>
                  </m:sSub>
                </m:e>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yy</m:t>
                      </m:r>
                    </m:sub>
                  </m:sSub>
                </m:e>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yz</m:t>
                      </m:r>
                    </m:sub>
                  </m:sSub>
                </m:e>
              </m:mr>
              <m:mr>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zx</m:t>
                      </m:r>
                    </m:sub>
                  </m:sSub>
                </m:e>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zy</m:t>
                      </m:r>
                    </m:sub>
                  </m:sSub>
                </m:e>
                <m:e>
                  <m:sSub>
                    <m:sSubPr>
                      <m:ctrlPr>
                        <w:rPr>
                          <w:rFonts w:ascii="Cambria Math" w:hAnsi="Cambria Math" w:cs="Times New Roman"/>
                          <w:iCs/>
                          <w:lang w:val="en-MY"/>
                        </w:rPr>
                      </m:ctrlPr>
                    </m:sSubPr>
                    <m:e>
                      <m:r>
                        <m:rPr>
                          <m:sty m:val="p"/>
                        </m:rPr>
                        <w:rPr>
                          <w:rFonts w:ascii="Cambria Math" w:hAnsi="Cambria Math" w:cs="Times New Roman"/>
                          <w:lang w:val="en-MY"/>
                        </w:rPr>
                        <m:t>I</m:t>
                      </m:r>
                    </m:e>
                    <m:sub>
                      <m:r>
                        <m:rPr>
                          <m:sty m:val="p"/>
                        </m:rPr>
                        <w:rPr>
                          <w:rFonts w:ascii="Cambria Math" w:hAnsi="Cambria Math" w:cs="Times New Roman"/>
                          <w:lang w:val="en-MY"/>
                        </w:rPr>
                        <m:t>zz</m:t>
                      </m:r>
                    </m:sub>
                  </m:sSub>
                </m:e>
              </m:mr>
            </m:m>
          </m:e>
        </m:d>
      </m:oMath>
    </w:p>
    <w:p w14:paraId="555DEA69" w14:textId="77777777" w:rsidR="008F1CC2" w:rsidRPr="00E972CB" w:rsidRDefault="008F1CC2" w:rsidP="008F1CC2">
      <w:pPr>
        <w:tabs>
          <w:tab w:val="left" w:pos="360"/>
        </w:tabs>
        <w:snapToGrid w:val="0"/>
        <w:rPr>
          <w:rFonts w:ascii="Times New Roman" w:hAnsi="Times New Roman" w:cs="Times New Roman"/>
          <w:lang w:val="en-US"/>
        </w:rPr>
      </w:pPr>
    </w:p>
    <w:p w14:paraId="54A24F30" w14:textId="77777777" w:rsidR="00046BDA" w:rsidRPr="002E4CB1" w:rsidRDefault="00046BDA" w:rsidP="008F1CC2">
      <w:pPr>
        <w:tabs>
          <w:tab w:val="left" w:pos="360"/>
        </w:tabs>
        <w:snapToGrid w:val="0"/>
        <w:rPr>
          <w:rFonts w:ascii="Times New Roman" w:hAnsi="Times New Roman" w:cs="Times New Roman"/>
          <w:lang w:val="en-US"/>
        </w:rPr>
      </w:pPr>
    </w:p>
    <w:p w14:paraId="6A2F2BE9" w14:textId="77777777" w:rsid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 xml:space="preserve">Link 1: </w:t>
      </w:r>
    </w:p>
    <w:p w14:paraId="2EB4692E" w14:textId="6FB41F6D" w:rsidR="002E4CB1" w:rsidRPr="00D93352" w:rsidRDefault="00D93352" w:rsidP="00D93352">
      <w:pPr>
        <w:tabs>
          <w:tab w:val="left" w:pos="360"/>
        </w:tabs>
        <w:snapToGrid w:val="0"/>
        <w:rPr>
          <w:rFonts w:ascii="Times New Roman" w:hAnsi="Times New Roman" w:cs="Times New Roman"/>
          <w:vertAlign w:val="subscript"/>
          <w:lang w:val="en-US"/>
        </w:rPr>
      </w:pPr>
      <w:r>
        <w:rPr>
          <w:rFonts w:ascii="Times New Roman" w:hAnsi="Times New Roman" w:cs="Times New Roman"/>
          <w:lang w:val="en-US"/>
        </w:rPr>
        <w:t>I</w:t>
      </w:r>
      <w:r>
        <w:rPr>
          <w:rFonts w:ascii="Times New Roman" w:hAnsi="Times New Roman" w:cs="Times New Roman"/>
          <w:vertAlign w:val="subscript"/>
          <w:lang w:val="en-US"/>
        </w:rPr>
        <w:t>1</w:t>
      </w:r>
      <w:r>
        <w:rPr>
          <w:rFonts w:ascii="Times New Roman" w:hAnsi="Times New Roman" w:cs="Times New Roman"/>
          <w:lang w:val="en-US"/>
        </w:rPr>
        <w:t xml:space="preserve"> = </w:t>
      </w:r>
      <w:r>
        <w:rPr>
          <w:rFonts w:ascii="Times New Roman" w:hAnsi="Times New Roman" w:cs="Times New Roman"/>
          <w:vertAlign w:val="subscript"/>
          <w:lang w:val="en-US"/>
        </w:rPr>
        <w:t xml:space="preserve"> </w:t>
      </w:r>
      <m:oMath>
        <m:d>
          <m:dPr>
            <m:begChr m:val="["/>
            <m:endChr m:val="]"/>
            <m:ctrlPr>
              <w:rPr>
                <w:rFonts w:ascii="Cambria Math" w:hAnsi="Cambria Math" w:cs="Times New Roman"/>
                <w:iCs/>
                <w:lang w:val="en-US"/>
              </w:rPr>
            </m:ctrlPr>
          </m:dPr>
          <m:e>
            <m:m>
              <m:mPr>
                <m:mcs>
                  <m:mc>
                    <m:mcPr>
                      <m:count m:val="3"/>
                      <m:mcJc m:val="center"/>
                    </m:mcPr>
                  </m:mc>
                </m:mcs>
                <m:ctrlPr>
                  <w:rPr>
                    <w:rFonts w:ascii="Cambria Math" w:hAnsi="Cambria Math" w:cs="Times New Roman"/>
                    <w:iCs/>
                    <w:lang w:val="en-US"/>
                  </w:rPr>
                </m:ctrlPr>
              </m:mPr>
              <m:mr>
                <m:e>
                  <m:r>
                    <m:rPr>
                      <m:sty m:val="p"/>
                    </m:rPr>
                    <w:rPr>
                      <w:rFonts w:ascii="Cambria Math" w:hAnsi="Cambria Math" w:cs="Times New Roman"/>
                      <w:lang w:val="en-MY"/>
                    </w:rPr>
                    <m:t>0.</m:t>
                  </m:r>
                  <m:r>
                    <m:rPr>
                      <m:sty m:val="p"/>
                    </m:rPr>
                    <w:rPr>
                      <w:rFonts w:ascii="Cambria Math" w:hAnsi="Cambria Math" w:cs="Times New Roman"/>
                      <w:lang w:val="en-MY"/>
                    </w:rPr>
                    <m:t>00025799053</m:t>
                  </m:r>
                </m:e>
                <m:e>
                  <m:r>
                    <m:rPr>
                      <m:sty m:val="p"/>
                    </m:rPr>
                    <w:rPr>
                      <w:rFonts w:ascii="Cambria Math" w:hAnsi="Cambria Math" w:cs="Times New Roman"/>
                      <w:lang w:val="en-MY"/>
                    </w:rPr>
                    <m:t>0</m:t>
                  </m:r>
                </m:e>
                <m:e>
                  <m:r>
                    <m:rPr>
                      <m:sty m:val="p"/>
                    </m:rPr>
                    <w:rPr>
                      <w:rFonts w:ascii="Cambria Math" w:hAnsi="Cambria Math" w:cs="Times New Roman"/>
                      <w:lang w:val="en-MY"/>
                    </w:rPr>
                    <m:t>0</m:t>
                  </m:r>
                </m:e>
              </m:mr>
              <m:mr>
                <m:e>
                  <m:r>
                    <m:rPr>
                      <m:sty m:val="p"/>
                    </m:rPr>
                    <w:rPr>
                      <w:rFonts w:ascii="Cambria Math" w:hAnsi="Cambria Math" w:cs="Times New Roman"/>
                      <w:lang w:val="en-MY"/>
                    </w:rPr>
                    <m:t xml:space="preserve"> 0</m:t>
                  </m:r>
                </m:e>
                <m:e>
                  <m:r>
                    <m:rPr>
                      <m:sty m:val="p"/>
                    </m:rPr>
                    <w:rPr>
                      <w:rFonts w:ascii="Cambria Math" w:hAnsi="Cambria Math" w:cs="Times New Roman"/>
                      <w:lang w:val="en-MY"/>
                    </w:rPr>
                    <m:t>0.</m:t>
                  </m:r>
                  <m:r>
                    <m:rPr>
                      <m:sty m:val="p"/>
                    </m:rPr>
                    <w:rPr>
                      <w:rFonts w:ascii="Cambria Math" w:hAnsi="Cambria Math" w:cs="Times New Roman"/>
                      <w:lang w:val="en-MY"/>
                    </w:rPr>
                    <m:t>00023459024</m:t>
                  </m:r>
                </m:e>
                <m:e>
                  <m:r>
                    <m:rPr>
                      <m:sty m:val="p"/>
                    </m:rPr>
                    <w:rPr>
                      <w:rFonts w:ascii="Cambria Math" w:hAnsi="Cambria Math" w:cs="Times New Roman"/>
                      <w:lang w:val="en-MY"/>
                    </w:rPr>
                    <m:t xml:space="preserve"> 0</m:t>
                  </m:r>
                </m:e>
              </m:mr>
              <m:mr>
                <m:e>
                  <m:r>
                    <m:rPr>
                      <m:sty m:val="p"/>
                    </m:rPr>
                    <w:rPr>
                      <w:rFonts w:ascii="Cambria Math" w:hAnsi="Cambria Math" w:cs="Times New Roman"/>
                      <w:lang w:val="en-MY"/>
                    </w:rPr>
                    <m:t xml:space="preserve"> 0</m:t>
                  </m:r>
                </m:e>
                <m:e>
                  <m:r>
                    <m:rPr>
                      <m:sty m:val="p"/>
                    </m:rPr>
                    <w:rPr>
                      <w:rFonts w:ascii="Cambria Math" w:hAnsi="Cambria Math" w:cs="Times New Roman"/>
                      <w:lang w:val="en-MY"/>
                    </w:rPr>
                    <m:t xml:space="preserve"> 0</m:t>
                  </m:r>
                </m:e>
                <m:e>
                  <m:r>
                    <m:rPr>
                      <m:sty m:val="p"/>
                    </m:rPr>
                    <w:rPr>
                      <w:rFonts w:ascii="Cambria Math" w:hAnsi="Cambria Math" w:cs="Times New Roman"/>
                      <w:lang w:val="en-MY"/>
                    </w:rPr>
                    <m:t xml:space="preserve"> 0.</m:t>
                  </m:r>
                  <m:r>
                    <m:rPr>
                      <m:sty m:val="p"/>
                    </m:rPr>
                    <w:rPr>
                      <w:rFonts w:ascii="Cambria Math" w:hAnsi="Cambria Math" w:cs="Times New Roman"/>
                      <w:lang w:val="en-MY"/>
                    </w:rPr>
                    <m:t>00013870734</m:t>
                  </m:r>
                </m:e>
              </m:mr>
            </m:m>
          </m:e>
        </m:d>
      </m:oMath>
    </w:p>
    <w:p w14:paraId="1154A4ED" w14:textId="77777777" w:rsidR="002E4CB1" w:rsidRPr="002E4CB1" w:rsidRDefault="002E4CB1" w:rsidP="002E4CB1">
      <w:pPr>
        <w:tabs>
          <w:tab w:val="left" w:pos="360"/>
        </w:tabs>
        <w:snapToGrid w:val="0"/>
        <w:rPr>
          <w:rFonts w:ascii="Times New Roman" w:hAnsi="Times New Roman" w:cs="Times New Roman"/>
          <w:lang w:val="en-US"/>
        </w:rPr>
      </w:pPr>
    </w:p>
    <w:p w14:paraId="7747DC6E" w14:textId="77777777" w:rsid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 xml:space="preserve">Link 2: </w:t>
      </w:r>
    </w:p>
    <w:p w14:paraId="74179E0B" w14:textId="0D48B83E" w:rsidR="00D93352" w:rsidRPr="002E4CB1" w:rsidRDefault="00D93352" w:rsidP="00D93352">
      <w:pPr>
        <w:tabs>
          <w:tab w:val="left" w:pos="360"/>
        </w:tabs>
        <w:snapToGrid w:val="0"/>
        <w:rPr>
          <w:rFonts w:ascii="Times New Roman" w:hAnsi="Times New Roman" w:cs="Times New Roman"/>
          <w:lang w:val="en-US"/>
        </w:rPr>
      </w:pPr>
      <w:r w:rsidRPr="00D93352">
        <w:rPr>
          <w:rFonts w:ascii="Times New Roman" w:hAnsi="Times New Roman" w:cs="Times New Roman"/>
          <w:lang w:val="en-US"/>
        </w:rPr>
        <w:t>I</w:t>
      </w:r>
      <w:r>
        <w:rPr>
          <w:rFonts w:ascii="Times New Roman" w:hAnsi="Times New Roman" w:cs="Times New Roman"/>
          <w:vertAlign w:val="subscript"/>
          <w:lang w:val="en-US"/>
        </w:rPr>
        <w:t>2</w:t>
      </w:r>
      <w:r w:rsidRPr="00D93352">
        <w:rPr>
          <w:rFonts w:ascii="Times New Roman" w:hAnsi="Times New Roman" w:cs="Times New Roman"/>
          <w:lang w:val="en-US"/>
        </w:rPr>
        <w:t xml:space="preserve"> = </w:t>
      </w:r>
      <w:r w:rsidRPr="00D93352">
        <w:rPr>
          <w:rFonts w:ascii="Times New Roman" w:hAnsi="Times New Roman" w:cs="Times New Roman"/>
          <w:vertAlign w:val="subscript"/>
          <w:lang w:val="en-US"/>
        </w:rPr>
        <w:t xml:space="preserve"> </w:t>
      </w:r>
    </w:p>
    <w:p w14:paraId="55DD6AF7" w14:textId="649B5767" w:rsidR="002E4CB1" w:rsidRPr="002E4CB1" w:rsidRDefault="00D93352" w:rsidP="00E338B5">
      <w:pPr>
        <w:tabs>
          <w:tab w:val="left" w:pos="360"/>
        </w:tabs>
        <w:snapToGrid w:val="0"/>
        <w:rPr>
          <w:rFonts w:ascii="Times New Roman" w:hAnsi="Times New Roman" w:cs="Times New Roman"/>
          <w:lang w:val="en-US"/>
        </w:rPr>
      </w:pPr>
      <m:oMathPara>
        <m:oMath>
          <m:d>
            <m:dPr>
              <m:begChr m:val="["/>
              <m:endChr m:val="]"/>
              <m:ctrlPr>
                <w:rPr>
                  <w:rFonts w:ascii="Cambria Math" w:hAnsi="Cambria Math" w:cs="Times New Roman"/>
                  <w:i/>
                  <w:iCs/>
                  <w:lang w:val="en-US"/>
                </w:rPr>
              </m:ctrlPr>
            </m:dPr>
            <m:e>
              <m:m>
                <m:mPr>
                  <m:mcs>
                    <m:mc>
                      <m:mcPr>
                        <m:count m:val="3"/>
                        <m:mcJc m:val="center"/>
                      </m:mcPr>
                    </m:mc>
                  </m:mcs>
                  <m:ctrlPr>
                    <w:rPr>
                      <w:rFonts w:ascii="Cambria Math" w:hAnsi="Cambria Math" w:cs="Times New Roman"/>
                      <w:i/>
                      <w:iCs/>
                      <w:lang w:val="en-US"/>
                    </w:rPr>
                  </m:ctrlPr>
                </m:mPr>
                <m:mr>
                  <m:e>
                    <m:r>
                      <w:rPr>
                        <w:rFonts w:ascii="Cambria Math" w:hAnsi="Cambria Math" w:cs="Times New Roman"/>
                        <w:lang w:val="en-MY"/>
                      </w:rPr>
                      <m:t>0.000</m:t>
                    </m:r>
                    <m:r>
                      <w:rPr>
                        <w:rFonts w:ascii="Cambria Math" w:hAnsi="Cambria Math" w:cs="Times New Roman"/>
                        <w:lang w:val="en-MY"/>
                      </w:rPr>
                      <m:t>6400050</m:t>
                    </m:r>
                    <m:r>
                      <w:rPr>
                        <w:rFonts w:ascii="Cambria Math" w:hAnsi="Cambria Math" w:cs="Times New Roman"/>
                        <w:lang w:val="en-MY"/>
                      </w:rPr>
                      <m:t>3</m:t>
                    </m:r>
                  </m:e>
                  <m:e>
                    <m:r>
                      <w:rPr>
                        <w:rFonts w:ascii="Cambria Math" w:hAnsi="Cambria Math" w:cs="Times New Roman"/>
                        <w:lang w:val="en-MY"/>
                      </w:rPr>
                      <m:t>0</m:t>
                    </m:r>
                    <m:r>
                      <w:rPr>
                        <w:rFonts w:ascii="Cambria Math" w:hAnsi="Cambria Math" w:cs="Times New Roman"/>
                        <w:lang w:val="en-MY"/>
                      </w:rPr>
                      <m:t>.00000028272</m:t>
                    </m:r>
                  </m:e>
                  <m:e>
                    <m:r>
                      <w:rPr>
                        <w:rFonts w:ascii="Cambria Math" w:hAnsi="Cambria Math" w:cs="Times New Roman"/>
                        <w:lang w:val="en-MY"/>
                      </w:rPr>
                      <m:t>-</m:t>
                    </m:r>
                    <m:r>
                      <w:rPr>
                        <w:rFonts w:ascii="Cambria Math" w:hAnsi="Cambria Math" w:cs="Times New Roman"/>
                        <w:lang w:val="en-MY"/>
                      </w:rPr>
                      <m:t>0</m:t>
                    </m:r>
                    <m:r>
                      <w:rPr>
                        <w:rFonts w:ascii="Cambria Math" w:hAnsi="Cambria Math" w:cs="Times New Roman"/>
                        <w:lang w:val="en-MY"/>
                      </w:rPr>
                      <m:t>.00000010890</m:t>
                    </m:r>
                  </m:e>
                </m:mr>
                <m:mr>
                  <m:e>
                    <m:r>
                      <w:rPr>
                        <w:rFonts w:ascii="Cambria Math" w:hAnsi="Cambria Math" w:cs="Times New Roman"/>
                        <w:lang w:val="en-MY"/>
                      </w:rPr>
                      <m:t xml:space="preserve"> 0</m:t>
                    </m:r>
                    <m:r>
                      <w:rPr>
                        <w:rFonts w:ascii="Cambria Math" w:hAnsi="Cambria Math" w:cs="Times New Roman"/>
                        <w:lang w:val="en-MY"/>
                      </w:rPr>
                      <m:t>.00000028272</m:t>
                    </m:r>
                  </m:e>
                  <m:e>
                    <m:r>
                      <w:rPr>
                        <w:rFonts w:ascii="Cambria Math" w:hAnsi="Cambria Math" w:cs="Times New Roman"/>
                        <w:lang w:val="en-MY"/>
                      </w:rPr>
                      <m:t>0.000</m:t>
                    </m:r>
                    <m:r>
                      <w:rPr>
                        <w:rFonts w:ascii="Cambria Math" w:hAnsi="Cambria Math" w:cs="Times New Roman"/>
                        <w:lang w:val="en-MY"/>
                      </w:rPr>
                      <m:t>08</m:t>
                    </m:r>
                    <m:r>
                      <w:rPr>
                        <w:rFonts w:ascii="Cambria Math" w:hAnsi="Cambria Math" w:cs="Times New Roman"/>
                        <w:lang w:val="en-MY"/>
                      </w:rPr>
                      <m:t>669552</m:t>
                    </m:r>
                  </m:e>
                  <m:e>
                    <m:r>
                      <w:rPr>
                        <w:rFonts w:ascii="Cambria Math" w:hAnsi="Cambria Math" w:cs="Times New Roman"/>
                        <w:lang w:val="en-MY"/>
                      </w:rPr>
                      <m:t>-</m:t>
                    </m:r>
                    <m:r>
                      <w:rPr>
                        <w:rFonts w:ascii="Cambria Math" w:hAnsi="Cambria Math" w:cs="Times New Roman"/>
                        <w:lang w:val="en-MY"/>
                      </w:rPr>
                      <m:t>0</m:t>
                    </m:r>
                    <m:r>
                      <w:rPr>
                        <w:rFonts w:ascii="Cambria Math" w:hAnsi="Cambria Math" w:cs="Times New Roman"/>
                        <w:lang w:val="en-MY"/>
                      </w:rPr>
                      <m:t>.00008317316</m:t>
                    </m:r>
                  </m:e>
                </m:mr>
                <m:mr>
                  <m:e>
                    <m:r>
                      <w:rPr>
                        <w:rFonts w:ascii="Cambria Math" w:hAnsi="Cambria Math" w:cs="Times New Roman"/>
                        <w:lang w:val="en-MY"/>
                      </w:rPr>
                      <m:t>-</m:t>
                    </m:r>
                    <m:r>
                      <w:rPr>
                        <w:rFonts w:ascii="Cambria Math" w:hAnsi="Cambria Math" w:cs="Times New Roman"/>
                        <w:lang w:val="en-MY"/>
                      </w:rPr>
                      <m:t>0</m:t>
                    </m:r>
                    <m:r>
                      <w:rPr>
                        <w:rFonts w:ascii="Cambria Math" w:hAnsi="Cambria Math" w:cs="Times New Roman"/>
                        <w:lang w:val="en-MY"/>
                      </w:rPr>
                      <m:t>.000000</m:t>
                    </m:r>
                    <m:r>
                      <w:rPr>
                        <w:rFonts w:ascii="Cambria Math" w:hAnsi="Cambria Math" w:cs="Times New Roman"/>
                        <w:lang w:val="en-MY"/>
                      </w:rPr>
                      <m:t>10890</m:t>
                    </m:r>
                  </m:e>
                  <m:e>
                    <m:r>
                      <w:rPr>
                        <w:rFonts w:ascii="Cambria Math" w:hAnsi="Cambria Math" w:cs="Times New Roman"/>
                        <w:lang w:val="en-MY"/>
                      </w:rPr>
                      <m:t xml:space="preserve"> </m:t>
                    </m:r>
                    <m:r>
                      <w:rPr>
                        <w:rFonts w:ascii="Cambria Math" w:hAnsi="Cambria Math" w:cs="Times New Roman"/>
                        <w:lang w:val="en-MY"/>
                      </w:rPr>
                      <m:t>-0.00008317316</m:t>
                    </m:r>
                  </m:e>
                  <m:e>
                    <m:r>
                      <w:rPr>
                        <w:rFonts w:ascii="Cambria Math" w:hAnsi="Cambria Math" w:cs="Times New Roman"/>
                        <w:lang w:val="en-MY"/>
                      </w:rPr>
                      <m:t xml:space="preserve"> 0.000</m:t>
                    </m:r>
                    <m:r>
                      <w:rPr>
                        <w:rFonts w:ascii="Cambria Math" w:hAnsi="Cambria Math" w:cs="Times New Roman"/>
                        <w:lang w:val="en-MY"/>
                      </w:rPr>
                      <m:t>59688989</m:t>
                    </m:r>
                  </m:e>
                </m:mr>
              </m:m>
            </m:e>
          </m:d>
        </m:oMath>
      </m:oMathPara>
    </w:p>
    <w:p w14:paraId="6B17B23C" w14:textId="77777777" w:rsidR="009469AE" w:rsidRPr="002E4CB1" w:rsidRDefault="009469AE" w:rsidP="00E338B5">
      <w:pPr>
        <w:tabs>
          <w:tab w:val="left" w:pos="360"/>
        </w:tabs>
        <w:snapToGrid w:val="0"/>
        <w:rPr>
          <w:rFonts w:ascii="Times New Roman" w:hAnsi="Times New Roman" w:cs="Times New Roman"/>
          <w:lang w:val="en-US"/>
        </w:rPr>
      </w:pPr>
    </w:p>
    <w:p w14:paraId="2A5D5AA0" w14:textId="77777777" w:rsid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 xml:space="preserve">Link 3: </w:t>
      </w:r>
    </w:p>
    <w:p w14:paraId="02101C4F" w14:textId="08AE96DC" w:rsidR="00D93352" w:rsidRPr="002E4CB1" w:rsidRDefault="00D93352" w:rsidP="00D93352">
      <w:pPr>
        <w:tabs>
          <w:tab w:val="left" w:pos="360"/>
        </w:tabs>
        <w:snapToGrid w:val="0"/>
        <w:rPr>
          <w:rFonts w:ascii="Times New Roman" w:hAnsi="Times New Roman" w:cs="Times New Roman"/>
          <w:lang w:val="en-US"/>
        </w:rPr>
      </w:pPr>
      <w:r w:rsidRPr="00D93352">
        <w:rPr>
          <w:rFonts w:ascii="Times New Roman" w:hAnsi="Times New Roman" w:cs="Times New Roman"/>
          <w:lang w:val="en-US"/>
        </w:rPr>
        <w:t>I</w:t>
      </w:r>
      <w:r>
        <w:rPr>
          <w:rFonts w:ascii="Times New Roman" w:hAnsi="Times New Roman" w:cs="Times New Roman"/>
          <w:vertAlign w:val="subscript"/>
          <w:lang w:val="en-US"/>
        </w:rPr>
        <w:t>3</w:t>
      </w:r>
      <w:r w:rsidRPr="00D93352">
        <w:rPr>
          <w:rFonts w:ascii="Times New Roman" w:hAnsi="Times New Roman" w:cs="Times New Roman"/>
          <w:lang w:val="en-US"/>
        </w:rPr>
        <w:t xml:space="preserve"> = </w:t>
      </w:r>
      <w:r w:rsidRPr="00D93352">
        <w:rPr>
          <w:rFonts w:ascii="Times New Roman" w:hAnsi="Times New Roman" w:cs="Times New Roman"/>
          <w:vertAlign w:val="subscript"/>
          <w:lang w:val="en-US"/>
        </w:rPr>
        <w:t xml:space="preserve"> </w:t>
      </w:r>
    </w:p>
    <w:p w14:paraId="7DCB8C89" w14:textId="4D73810F" w:rsidR="002E4CB1" w:rsidRPr="002E4CB1" w:rsidRDefault="00D93352" w:rsidP="0072761E">
      <w:pPr>
        <w:tabs>
          <w:tab w:val="left" w:pos="360"/>
        </w:tabs>
        <w:snapToGrid w:val="0"/>
        <w:rPr>
          <w:rFonts w:ascii="Times New Roman" w:hAnsi="Times New Roman" w:cs="Times New Roman"/>
          <w:lang w:val="en-US"/>
        </w:rPr>
      </w:pPr>
      <m:oMathPara>
        <m:oMath>
          <m:d>
            <m:dPr>
              <m:begChr m:val="["/>
              <m:endChr m:val="]"/>
              <m:ctrlPr>
                <w:rPr>
                  <w:rFonts w:ascii="Cambria Math" w:hAnsi="Cambria Math" w:cs="Times New Roman"/>
                  <w:i/>
                  <w:iCs/>
                  <w:lang w:val="en-US"/>
                </w:rPr>
              </m:ctrlPr>
            </m:dPr>
            <m:e>
              <m:m>
                <m:mPr>
                  <m:mcs>
                    <m:mc>
                      <m:mcPr>
                        <m:count m:val="3"/>
                        <m:mcJc m:val="center"/>
                      </m:mcPr>
                    </m:mc>
                  </m:mcs>
                  <m:ctrlPr>
                    <w:rPr>
                      <w:rFonts w:ascii="Cambria Math" w:hAnsi="Cambria Math" w:cs="Times New Roman"/>
                      <w:i/>
                      <w:iCs/>
                      <w:lang w:val="en-US"/>
                    </w:rPr>
                  </m:ctrlPr>
                </m:mPr>
                <m:mr>
                  <m:e>
                    <m:r>
                      <w:rPr>
                        <w:rFonts w:ascii="Cambria Math" w:hAnsi="Cambria Math" w:cs="Times New Roman"/>
                        <w:lang w:val="en-MY"/>
                      </w:rPr>
                      <m:t>0.000</m:t>
                    </m:r>
                    <m:r>
                      <w:rPr>
                        <w:rFonts w:ascii="Cambria Math" w:hAnsi="Cambria Math" w:cs="Times New Roman"/>
                        <w:lang w:val="en-MY"/>
                      </w:rPr>
                      <m:t>08599068</m:t>
                    </m:r>
                  </m:e>
                  <m:e>
                    <m:r>
                      <w:rPr>
                        <w:rFonts w:ascii="Cambria Math" w:hAnsi="Cambria Math" w:cs="Times New Roman"/>
                        <w:lang w:val="en-MY"/>
                      </w:rPr>
                      <m:t>-0.00000028042</m:t>
                    </m:r>
                    <m:r>
                      <w:rPr>
                        <w:rFonts w:ascii="Cambria Math" w:hAnsi="Cambria Math" w:cs="Times New Roman"/>
                        <w:lang w:val="en-MY"/>
                      </w:rPr>
                      <m:t>0</m:t>
                    </m:r>
                  </m:e>
                  <m:e>
                    <m:r>
                      <w:rPr>
                        <w:rFonts w:ascii="Cambria Math" w:hAnsi="Cambria Math" w:cs="Times New Roman"/>
                        <w:lang w:val="en-MY"/>
                      </w:rPr>
                      <m:t>0.00008249696</m:t>
                    </m:r>
                  </m:e>
                </m:mr>
                <m:mr>
                  <m:e>
                    <m:r>
                      <w:rPr>
                        <w:rFonts w:ascii="Cambria Math" w:hAnsi="Cambria Math" w:cs="Times New Roman"/>
                        <w:lang w:val="en-MY"/>
                      </w:rPr>
                      <m:t>-</m:t>
                    </m:r>
                    <m:r>
                      <w:rPr>
                        <w:rFonts w:ascii="Cambria Math" w:hAnsi="Cambria Math" w:cs="Times New Roman"/>
                        <w:lang w:val="en-MY"/>
                      </w:rPr>
                      <m:t>0</m:t>
                    </m:r>
                    <m:r>
                      <w:rPr>
                        <w:rFonts w:ascii="Cambria Math" w:hAnsi="Cambria Math" w:cs="Times New Roman"/>
                        <w:lang w:val="en-MY"/>
                      </w:rPr>
                      <m:t>.0000</m:t>
                    </m:r>
                    <m:r>
                      <w:rPr>
                        <w:rFonts w:ascii="Cambria Math" w:hAnsi="Cambria Math" w:cs="Times New Roman"/>
                        <w:lang w:val="en-MY"/>
                      </w:rPr>
                      <m:t>0028042</m:t>
                    </m:r>
                  </m:e>
                  <m:e>
                    <m:r>
                      <w:rPr>
                        <w:rFonts w:ascii="Cambria Math" w:hAnsi="Cambria Math" w:cs="Times New Roman"/>
                        <w:lang w:val="en-MY"/>
                      </w:rPr>
                      <m:t>0.000</m:t>
                    </m:r>
                    <m:r>
                      <w:rPr>
                        <w:rFonts w:ascii="Cambria Math" w:hAnsi="Cambria Math" w:cs="Times New Roman"/>
                        <w:lang w:val="en-MY"/>
                      </w:rPr>
                      <m:t>63480173</m:t>
                    </m:r>
                  </m:e>
                  <m:e>
                    <m:r>
                      <w:rPr>
                        <w:rFonts w:ascii="Cambria Math" w:hAnsi="Cambria Math" w:cs="Times New Roman"/>
                        <w:lang w:val="en-MY"/>
                      </w:rPr>
                      <m:t xml:space="preserve"> </m:t>
                    </m:r>
                    <m:r>
                      <w:rPr>
                        <w:rFonts w:ascii="Cambria Math" w:hAnsi="Cambria Math" w:cs="Times New Roman"/>
                        <w:lang w:val="en-MY"/>
                      </w:rPr>
                      <m:t>-0.00000010802</m:t>
                    </m:r>
                  </m:e>
                </m:mr>
                <m:mr>
                  <m:e>
                    <m:r>
                      <w:rPr>
                        <w:rFonts w:ascii="Cambria Math" w:hAnsi="Cambria Math" w:cs="Times New Roman"/>
                        <w:lang w:val="en-MY"/>
                      </w:rPr>
                      <m:t xml:space="preserve"> 0</m:t>
                    </m:r>
                    <m:r>
                      <w:rPr>
                        <w:rFonts w:ascii="Cambria Math" w:hAnsi="Cambria Math" w:cs="Times New Roman"/>
                        <w:lang w:val="en-MY"/>
                      </w:rPr>
                      <m:t>.00008249696</m:t>
                    </m:r>
                  </m:e>
                  <m:e>
                    <m:r>
                      <w:rPr>
                        <w:rFonts w:ascii="Cambria Math" w:hAnsi="Cambria Math" w:cs="Times New Roman"/>
                        <w:lang w:val="en-MY"/>
                      </w:rPr>
                      <m:t>-</m:t>
                    </m:r>
                    <m:r>
                      <w:rPr>
                        <w:rFonts w:ascii="Cambria Math" w:hAnsi="Cambria Math" w:cs="Times New Roman"/>
                        <w:lang w:val="en-MY"/>
                      </w:rPr>
                      <m:t>0</m:t>
                    </m:r>
                    <m:r>
                      <w:rPr>
                        <w:rFonts w:ascii="Cambria Math" w:hAnsi="Cambria Math" w:cs="Times New Roman"/>
                        <w:lang w:val="en-MY"/>
                      </w:rPr>
                      <m:t>.00000010802</m:t>
                    </m:r>
                  </m:e>
                  <m:e>
                    <m:r>
                      <w:rPr>
                        <w:rFonts w:ascii="Cambria Math" w:hAnsi="Cambria Math" w:cs="Times New Roman"/>
                        <w:lang w:val="en-MY"/>
                      </w:rPr>
                      <m:t xml:space="preserve"> 0.000</m:t>
                    </m:r>
                    <m:r>
                      <w:rPr>
                        <w:rFonts w:ascii="Cambria Math" w:hAnsi="Cambria Math" w:cs="Times New Roman"/>
                        <w:lang w:val="en-MY"/>
                      </w:rPr>
                      <m:t>59203713</m:t>
                    </m:r>
                  </m:e>
                </m:mr>
              </m:m>
            </m:e>
          </m:d>
        </m:oMath>
      </m:oMathPara>
    </w:p>
    <w:p w14:paraId="4A00782F" w14:textId="77777777" w:rsidR="009469AE" w:rsidRDefault="009469AE" w:rsidP="002E4CB1">
      <w:pPr>
        <w:tabs>
          <w:tab w:val="left" w:pos="360"/>
        </w:tabs>
        <w:snapToGrid w:val="0"/>
        <w:rPr>
          <w:rFonts w:ascii="Times New Roman" w:hAnsi="Times New Roman" w:cs="Times New Roman"/>
          <w:lang w:val="en-US"/>
        </w:rPr>
      </w:pPr>
    </w:p>
    <w:p w14:paraId="04DB6759" w14:textId="13D0BD72" w:rsid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 xml:space="preserve">Link 4: </w:t>
      </w:r>
    </w:p>
    <w:p w14:paraId="247B1F2E" w14:textId="2A6F6453" w:rsidR="00D93352" w:rsidRPr="002E4CB1" w:rsidRDefault="00D93352" w:rsidP="00D93352">
      <w:pPr>
        <w:tabs>
          <w:tab w:val="left" w:pos="360"/>
        </w:tabs>
        <w:snapToGrid w:val="0"/>
        <w:rPr>
          <w:rFonts w:ascii="Times New Roman" w:hAnsi="Times New Roman" w:cs="Times New Roman"/>
          <w:lang w:val="en-US"/>
        </w:rPr>
      </w:pPr>
      <w:r w:rsidRPr="00D93352">
        <w:rPr>
          <w:rFonts w:ascii="Times New Roman" w:hAnsi="Times New Roman" w:cs="Times New Roman"/>
          <w:lang w:val="en-US"/>
        </w:rPr>
        <w:t>I</w:t>
      </w:r>
      <w:r>
        <w:rPr>
          <w:rFonts w:ascii="Times New Roman" w:hAnsi="Times New Roman" w:cs="Times New Roman"/>
          <w:vertAlign w:val="subscript"/>
          <w:lang w:val="en-US"/>
        </w:rPr>
        <w:t>4</w:t>
      </w:r>
      <w:r w:rsidRPr="00D93352">
        <w:rPr>
          <w:rFonts w:ascii="Times New Roman" w:hAnsi="Times New Roman" w:cs="Times New Roman"/>
          <w:lang w:val="en-US"/>
        </w:rPr>
        <w:t xml:space="preserve"> = </w:t>
      </w:r>
      <w:r w:rsidRPr="00D93352">
        <w:rPr>
          <w:rFonts w:ascii="Times New Roman" w:hAnsi="Times New Roman" w:cs="Times New Roman"/>
          <w:vertAlign w:val="subscript"/>
          <w:lang w:val="en-US"/>
        </w:rPr>
        <w:t xml:space="preserve"> </w:t>
      </w:r>
    </w:p>
    <w:p w14:paraId="7018734E" w14:textId="53DE4749" w:rsidR="002E4CB1" w:rsidRPr="002E4CB1" w:rsidRDefault="00D93352" w:rsidP="0093777D">
      <w:pPr>
        <w:tabs>
          <w:tab w:val="left" w:pos="360"/>
        </w:tabs>
        <w:snapToGrid w:val="0"/>
        <w:rPr>
          <w:rFonts w:ascii="Times New Roman" w:hAnsi="Times New Roman" w:cs="Times New Roman"/>
          <w:lang w:val="en-US"/>
        </w:rPr>
      </w:pPr>
      <m:oMathPara>
        <m:oMath>
          <m:d>
            <m:dPr>
              <m:begChr m:val="["/>
              <m:endChr m:val="]"/>
              <m:ctrlPr>
                <w:rPr>
                  <w:rFonts w:ascii="Cambria Math" w:hAnsi="Cambria Math" w:cs="Times New Roman"/>
                  <w:i/>
                  <w:iCs/>
                  <w:lang w:val="en-US"/>
                </w:rPr>
              </m:ctrlPr>
            </m:dPr>
            <m:e>
              <m:m>
                <m:mPr>
                  <m:mcs>
                    <m:mc>
                      <m:mcPr>
                        <m:count m:val="3"/>
                        <m:mcJc m:val="center"/>
                      </m:mcPr>
                    </m:mc>
                  </m:mcs>
                  <m:ctrlPr>
                    <w:rPr>
                      <w:rFonts w:ascii="Cambria Math" w:hAnsi="Cambria Math" w:cs="Times New Roman"/>
                      <w:i/>
                      <w:iCs/>
                      <w:lang w:val="en-US"/>
                    </w:rPr>
                  </m:ctrlPr>
                </m:mPr>
                <m:mr>
                  <m:e>
                    <m:r>
                      <w:rPr>
                        <w:rFonts w:ascii="Cambria Math" w:hAnsi="Cambria Math" w:cs="Times New Roman"/>
                        <w:lang w:val="en-MY"/>
                      </w:rPr>
                      <m:t>0.</m:t>
                    </m:r>
                    <m:r>
                      <w:rPr>
                        <w:rFonts w:ascii="Cambria Math" w:hAnsi="Cambria Math" w:cs="Times New Roman"/>
                        <w:lang w:val="en-MY"/>
                      </w:rPr>
                      <m:t>000</m:t>
                    </m:r>
                    <m:r>
                      <w:rPr>
                        <w:rFonts w:ascii="Cambria Math" w:hAnsi="Cambria Math" w:cs="Times New Roman"/>
                        <w:lang w:val="en-MY"/>
                      </w:rPr>
                      <m:t>0</m:t>
                    </m:r>
                    <m:r>
                      <w:rPr>
                        <w:rFonts w:ascii="Cambria Math" w:hAnsi="Cambria Math" w:cs="Times New Roman"/>
                        <w:lang w:val="en-MY"/>
                      </w:rPr>
                      <m:t>6</m:t>
                    </m:r>
                    <m:r>
                      <w:rPr>
                        <w:rFonts w:ascii="Cambria Math" w:hAnsi="Cambria Math" w:cs="Times New Roman"/>
                        <w:lang w:val="en-MY"/>
                      </w:rPr>
                      <m:t>064343</m:t>
                    </m:r>
                  </m:e>
                  <m:e>
                    <m:r>
                      <w:rPr>
                        <w:rFonts w:ascii="Cambria Math" w:hAnsi="Cambria Math" w:cs="Times New Roman"/>
                        <w:lang w:val="en-MY"/>
                      </w:rPr>
                      <m:t>0.00000464019</m:t>
                    </m:r>
                  </m:e>
                  <m:e>
                    <m:r>
                      <w:rPr>
                        <w:rFonts w:ascii="Cambria Math" w:hAnsi="Cambria Math" w:cs="Times New Roman"/>
                        <w:lang w:val="en-MY"/>
                      </w:rPr>
                      <m:t>0.00006235100</m:t>
                    </m:r>
                  </m:e>
                </m:mr>
                <m:mr>
                  <m:e>
                    <m:r>
                      <w:rPr>
                        <w:rFonts w:ascii="Cambria Math" w:hAnsi="Cambria Math" w:cs="Times New Roman"/>
                        <w:lang w:val="en-MY"/>
                      </w:rPr>
                      <m:t xml:space="preserve"> 0</m:t>
                    </m:r>
                    <m:r>
                      <w:rPr>
                        <w:rFonts w:ascii="Cambria Math" w:hAnsi="Cambria Math" w:cs="Times New Roman"/>
                        <w:lang w:val="en-MY"/>
                      </w:rPr>
                      <m:t>.</m:t>
                    </m:r>
                    <m:r>
                      <w:rPr>
                        <w:rFonts w:ascii="Cambria Math" w:hAnsi="Cambria Math" w:cs="Times New Roman"/>
                        <w:lang w:val="en-MY"/>
                      </w:rPr>
                      <m:t>00000464019</m:t>
                    </m:r>
                  </m:e>
                  <m:e>
                    <m:r>
                      <w:rPr>
                        <w:rFonts w:ascii="Cambria Math" w:hAnsi="Cambria Math" w:cs="Times New Roman"/>
                        <w:lang w:val="en-MY"/>
                      </w:rPr>
                      <m:t>0.000</m:t>
                    </m:r>
                    <m:r>
                      <w:rPr>
                        <w:rFonts w:ascii="Cambria Math" w:hAnsi="Cambria Math" w:cs="Times New Roman"/>
                        <w:lang w:val="en-MY"/>
                      </w:rPr>
                      <m:t>6</m:t>
                    </m:r>
                    <m:r>
                      <w:rPr>
                        <w:rFonts w:ascii="Cambria Math" w:hAnsi="Cambria Math" w:cs="Times New Roman"/>
                        <w:lang w:val="en-MY"/>
                      </w:rPr>
                      <m:t>34</m:t>
                    </m:r>
                    <m:r>
                      <w:rPr>
                        <w:rFonts w:ascii="Cambria Math" w:hAnsi="Cambria Math" w:cs="Times New Roman"/>
                        <w:lang w:val="en-MY"/>
                      </w:rPr>
                      <m:t>80173</m:t>
                    </m:r>
                  </m:e>
                  <m:e>
                    <m:r>
                      <w:rPr>
                        <w:rFonts w:ascii="Cambria Math" w:hAnsi="Cambria Math" w:cs="Times New Roman"/>
                        <w:lang w:val="en-MY"/>
                      </w:rPr>
                      <m:t xml:space="preserve"> 0</m:t>
                    </m:r>
                    <m:r>
                      <w:rPr>
                        <w:rFonts w:ascii="Cambria Math" w:hAnsi="Cambria Math" w:cs="Times New Roman"/>
                        <w:lang w:val="en-MY"/>
                      </w:rPr>
                      <m:t>.00000043805</m:t>
                    </m:r>
                  </m:e>
                </m:mr>
                <m:mr>
                  <m:e>
                    <m:r>
                      <w:rPr>
                        <w:rFonts w:ascii="Cambria Math" w:hAnsi="Cambria Math" w:cs="Times New Roman"/>
                        <w:lang w:val="en-MY"/>
                      </w:rPr>
                      <m:t xml:space="preserve"> 0</m:t>
                    </m:r>
                    <m:r>
                      <w:rPr>
                        <w:rFonts w:ascii="Cambria Math" w:hAnsi="Cambria Math" w:cs="Times New Roman"/>
                        <w:lang w:val="en-MY"/>
                      </w:rPr>
                      <m:t>.00006235100</m:t>
                    </m:r>
                  </m:e>
                  <m:e>
                    <m:r>
                      <w:rPr>
                        <w:rFonts w:ascii="Cambria Math" w:hAnsi="Cambria Math" w:cs="Times New Roman"/>
                        <w:lang w:val="en-MY"/>
                      </w:rPr>
                      <m:t xml:space="preserve"> 0</m:t>
                    </m:r>
                    <m:r>
                      <w:rPr>
                        <w:rFonts w:ascii="Cambria Math" w:hAnsi="Cambria Math" w:cs="Times New Roman"/>
                        <w:lang w:val="en-MY"/>
                      </w:rPr>
                      <m:t>.00000043805</m:t>
                    </m:r>
                  </m:e>
                  <m:e>
                    <m:r>
                      <w:rPr>
                        <w:rFonts w:ascii="Cambria Math" w:hAnsi="Cambria Math" w:cs="Times New Roman"/>
                        <w:lang w:val="en-MY"/>
                      </w:rPr>
                      <m:t xml:space="preserve"> 0.000</m:t>
                    </m:r>
                    <m:r>
                      <w:rPr>
                        <w:rFonts w:ascii="Cambria Math" w:hAnsi="Cambria Math" w:cs="Times New Roman"/>
                        <w:lang w:val="en-MY"/>
                      </w:rPr>
                      <m:t>49244162</m:t>
                    </m:r>
                  </m:e>
                </m:mr>
              </m:m>
            </m:e>
          </m:d>
        </m:oMath>
      </m:oMathPara>
    </w:p>
    <w:p w14:paraId="7B35D0BC" w14:textId="77777777" w:rsidR="002E4CB1" w:rsidRPr="002E4CB1" w:rsidRDefault="002E4CB1" w:rsidP="002E4CB1">
      <w:pPr>
        <w:tabs>
          <w:tab w:val="left" w:pos="360"/>
        </w:tabs>
        <w:snapToGrid w:val="0"/>
        <w:rPr>
          <w:rFonts w:ascii="Times New Roman" w:hAnsi="Times New Roman" w:cs="Times New Roman"/>
          <w:lang w:val="en-US"/>
        </w:rPr>
      </w:pPr>
    </w:p>
    <w:p w14:paraId="5A95B767" w14:textId="77777777" w:rsidR="002E4CB1" w:rsidRDefault="002E4CB1" w:rsidP="002E4CB1">
      <w:pPr>
        <w:tabs>
          <w:tab w:val="left" w:pos="360"/>
        </w:tabs>
        <w:snapToGrid w:val="0"/>
        <w:rPr>
          <w:rFonts w:ascii="Times New Roman" w:hAnsi="Times New Roman" w:cs="Times New Roman"/>
          <w:lang w:val="en-US"/>
        </w:rPr>
      </w:pPr>
      <w:r w:rsidRPr="002E4CB1">
        <w:rPr>
          <w:rFonts w:ascii="Times New Roman" w:hAnsi="Times New Roman" w:cs="Times New Roman"/>
          <w:lang w:val="en-US"/>
        </w:rPr>
        <w:t xml:space="preserve">Link 5: </w:t>
      </w:r>
    </w:p>
    <w:p w14:paraId="5B6B67EC" w14:textId="58D26AD5" w:rsidR="00D93352" w:rsidRPr="002E4CB1" w:rsidRDefault="00D93352" w:rsidP="00D93352">
      <w:pPr>
        <w:tabs>
          <w:tab w:val="left" w:pos="360"/>
        </w:tabs>
        <w:snapToGrid w:val="0"/>
        <w:rPr>
          <w:rFonts w:ascii="Times New Roman" w:hAnsi="Times New Roman" w:cs="Times New Roman"/>
          <w:lang w:val="en-US"/>
        </w:rPr>
      </w:pPr>
      <w:r w:rsidRPr="00D93352">
        <w:rPr>
          <w:rFonts w:ascii="Times New Roman" w:hAnsi="Times New Roman" w:cs="Times New Roman"/>
          <w:lang w:val="en-US"/>
        </w:rPr>
        <w:t>I</w:t>
      </w:r>
      <w:r>
        <w:rPr>
          <w:rFonts w:ascii="Times New Roman" w:hAnsi="Times New Roman" w:cs="Times New Roman"/>
          <w:vertAlign w:val="subscript"/>
          <w:lang w:val="en-US"/>
        </w:rPr>
        <w:t>5</w:t>
      </w:r>
      <w:r w:rsidRPr="00D93352">
        <w:rPr>
          <w:rFonts w:ascii="Times New Roman" w:hAnsi="Times New Roman" w:cs="Times New Roman"/>
          <w:lang w:val="en-US"/>
        </w:rPr>
        <w:t xml:space="preserve"> = </w:t>
      </w:r>
      <w:r w:rsidRPr="00D93352">
        <w:rPr>
          <w:rFonts w:ascii="Times New Roman" w:hAnsi="Times New Roman" w:cs="Times New Roman"/>
          <w:vertAlign w:val="subscript"/>
          <w:lang w:val="en-US"/>
        </w:rPr>
        <w:t xml:space="preserve"> </w:t>
      </w:r>
    </w:p>
    <w:p w14:paraId="5A5ECCAE" w14:textId="3773AD7C" w:rsidR="002E4CB1" w:rsidRPr="002E4CB1" w:rsidRDefault="00D93352" w:rsidP="00163753">
      <w:pPr>
        <w:tabs>
          <w:tab w:val="left" w:pos="360"/>
        </w:tabs>
        <w:snapToGrid w:val="0"/>
        <w:rPr>
          <w:rFonts w:ascii="Times New Roman" w:hAnsi="Times New Roman" w:cs="Times New Roman"/>
          <w:lang w:val="en-US"/>
        </w:rPr>
      </w:pPr>
      <m:oMathPara>
        <m:oMath>
          <m:d>
            <m:dPr>
              <m:begChr m:val="["/>
              <m:endChr m:val="]"/>
              <m:ctrlPr>
                <w:rPr>
                  <w:rFonts w:ascii="Cambria Math" w:hAnsi="Cambria Math" w:cs="Times New Roman"/>
                  <w:i/>
                  <w:iCs/>
                  <w:lang w:val="en-US"/>
                </w:rPr>
              </m:ctrlPr>
            </m:dPr>
            <m:e>
              <m:m>
                <m:mPr>
                  <m:mcs>
                    <m:mc>
                      <m:mcPr>
                        <m:count m:val="3"/>
                        <m:mcJc m:val="center"/>
                      </m:mcPr>
                    </m:mc>
                  </m:mcs>
                  <m:ctrlPr>
                    <w:rPr>
                      <w:rFonts w:ascii="Cambria Math" w:hAnsi="Cambria Math" w:cs="Times New Roman"/>
                      <w:i/>
                      <w:iCs/>
                      <w:lang w:val="en-US"/>
                    </w:rPr>
                  </m:ctrlPr>
                </m:mPr>
                <m:mr>
                  <m:e>
                    <m:r>
                      <w:rPr>
                        <w:rFonts w:ascii="Cambria Math" w:hAnsi="Cambria Math" w:cs="Times New Roman"/>
                        <w:lang w:val="en-MY"/>
                      </w:rPr>
                      <m:t>0.000</m:t>
                    </m:r>
                    <m:r>
                      <w:rPr>
                        <w:rFonts w:ascii="Cambria Math" w:hAnsi="Cambria Math" w:cs="Times New Roman"/>
                        <w:lang w:val="en-MY"/>
                      </w:rPr>
                      <m:t>06064343</m:t>
                    </m:r>
                  </m:e>
                  <m:e>
                    <m:r>
                      <w:rPr>
                        <w:rFonts w:ascii="Cambria Math" w:hAnsi="Cambria Math" w:cs="Times New Roman"/>
                        <w:lang w:val="en-MY"/>
                      </w:rPr>
                      <m:t>0</m:t>
                    </m:r>
                    <m:r>
                      <w:rPr>
                        <w:rFonts w:ascii="Cambria Math" w:hAnsi="Cambria Math" w:cs="Times New Roman"/>
                        <w:lang w:val="en-MY"/>
                      </w:rPr>
                      <m:t>.00000464</m:t>
                    </m:r>
                    <m:r>
                      <w:rPr>
                        <w:rFonts w:ascii="Cambria Math" w:hAnsi="Cambria Math" w:cs="Times New Roman"/>
                        <w:lang w:val="en-MY"/>
                      </w:rPr>
                      <m:t>019</m:t>
                    </m:r>
                  </m:e>
                  <m:e>
                    <m:r>
                      <w:rPr>
                        <w:rFonts w:ascii="Cambria Math" w:hAnsi="Cambria Math" w:cs="Times New Roman"/>
                        <w:lang w:val="en-MY"/>
                      </w:rPr>
                      <m:t>0</m:t>
                    </m:r>
                    <m:r>
                      <w:rPr>
                        <w:rFonts w:ascii="Cambria Math" w:hAnsi="Cambria Math" w:cs="Times New Roman"/>
                        <w:lang w:val="en-MY"/>
                      </w:rPr>
                      <m:t>.00006235100</m:t>
                    </m:r>
                  </m:e>
                </m:mr>
                <m:mr>
                  <m:e>
                    <m:r>
                      <w:rPr>
                        <w:rFonts w:ascii="Cambria Math" w:hAnsi="Cambria Math" w:cs="Times New Roman"/>
                        <w:lang w:val="en-MY"/>
                      </w:rPr>
                      <m:t xml:space="preserve"> 0</m:t>
                    </m:r>
                    <m:r>
                      <w:rPr>
                        <w:rFonts w:ascii="Cambria Math" w:hAnsi="Cambria Math" w:cs="Times New Roman"/>
                        <w:lang w:val="en-MY"/>
                      </w:rPr>
                      <m:t>.00000464019</m:t>
                    </m:r>
                  </m:e>
                  <m:e>
                    <m:r>
                      <w:rPr>
                        <w:rFonts w:ascii="Cambria Math" w:hAnsi="Cambria Math" w:cs="Times New Roman"/>
                        <w:lang w:val="en-MY"/>
                      </w:rPr>
                      <m:t>0.000</m:t>
                    </m:r>
                    <m:r>
                      <w:rPr>
                        <w:rFonts w:ascii="Cambria Math" w:hAnsi="Cambria Math" w:cs="Times New Roman"/>
                        <w:lang w:val="en-MY"/>
                      </w:rPr>
                      <m:t>63480173</m:t>
                    </m:r>
                  </m:e>
                  <m:e>
                    <m:r>
                      <w:rPr>
                        <w:rFonts w:ascii="Cambria Math" w:hAnsi="Cambria Math" w:cs="Times New Roman"/>
                        <w:lang w:val="en-MY"/>
                      </w:rPr>
                      <m:t xml:space="preserve"> 0</m:t>
                    </m:r>
                    <m:r>
                      <w:rPr>
                        <w:rFonts w:ascii="Cambria Math" w:hAnsi="Cambria Math" w:cs="Times New Roman"/>
                        <w:lang w:val="en-MY"/>
                      </w:rPr>
                      <m:t>.00000043805</m:t>
                    </m:r>
                  </m:e>
                </m:mr>
                <m:mr>
                  <m:e>
                    <m:r>
                      <w:rPr>
                        <w:rFonts w:ascii="Cambria Math" w:hAnsi="Cambria Math" w:cs="Times New Roman"/>
                        <w:lang w:val="en-MY"/>
                      </w:rPr>
                      <m:t xml:space="preserve"> 0</m:t>
                    </m:r>
                    <m:r>
                      <w:rPr>
                        <w:rFonts w:ascii="Cambria Math" w:hAnsi="Cambria Math" w:cs="Times New Roman"/>
                        <w:lang w:val="en-MY"/>
                      </w:rPr>
                      <m:t>.00006235100</m:t>
                    </m:r>
                  </m:e>
                  <m:e>
                    <m:r>
                      <w:rPr>
                        <w:rFonts w:ascii="Cambria Math" w:hAnsi="Cambria Math" w:cs="Times New Roman"/>
                        <w:lang w:val="en-MY"/>
                      </w:rPr>
                      <m:t xml:space="preserve"> 0</m:t>
                    </m:r>
                    <m:r>
                      <w:rPr>
                        <w:rFonts w:ascii="Cambria Math" w:hAnsi="Cambria Math" w:cs="Times New Roman"/>
                        <w:lang w:val="en-MY"/>
                      </w:rPr>
                      <m:t>.00000043805</m:t>
                    </m:r>
                  </m:e>
                  <m:e>
                    <m:r>
                      <w:rPr>
                        <w:rFonts w:ascii="Cambria Math" w:hAnsi="Cambria Math" w:cs="Times New Roman"/>
                        <w:lang w:val="en-MY"/>
                      </w:rPr>
                      <m:t xml:space="preserve"> 0.</m:t>
                    </m:r>
                    <m:r>
                      <w:rPr>
                        <w:rFonts w:ascii="Cambria Math" w:hAnsi="Cambria Math" w:cs="Times New Roman"/>
                        <w:lang w:val="en-MY"/>
                      </w:rPr>
                      <m:t>00049244162</m:t>
                    </m:r>
                  </m:e>
                </m:mr>
              </m:m>
            </m:e>
          </m:d>
        </m:oMath>
      </m:oMathPara>
    </w:p>
    <w:p w14:paraId="01DF0635" w14:textId="77777777" w:rsidR="002E4CB1" w:rsidRPr="002E4CB1" w:rsidRDefault="002E4CB1" w:rsidP="002E4CB1">
      <w:pPr>
        <w:tabs>
          <w:tab w:val="left" w:pos="360"/>
        </w:tabs>
        <w:snapToGrid w:val="0"/>
        <w:rPr>
          <w:rFonts w:ascii="Times New Roman" w:hAnsi="Times New Roman" w:cs="Times New Roman"/>
          <w:lang w:val="en-US"/>
        </w:rPr>
      </w:pPr>
    </w:p>
    <w:p w14:paraId="4BC16D96" w14:textId="77777777" w:rsidR="002E4CB1" w:rsidRPr="002E4CB1" w:rsidRDefault="002E4CB1" w:rsidP="002E4CB1">
      <w:pPr>
        <w:tabs>
          <w:tab w:val="left" w:pos="360"/>
        </w:tabs>
        <w:snapToGrid w:val="0"/>
        <w:rPr>
          <w:rFonts w:ascii="Times New Roman" w:hAnsi="Times New Roman" w:cs="Times New Roman"/>
          <w:lang w:val="en-US"/>
        </w:rPr>
      </w:pPr>
    </w:p>
    <w:p w14:paraId="5A8769E2" w14:textId="77777777" w:rsidR="00525037" w:rsidRDefault="00525037" w:rsidP="009C2724">
      <w:pPr>
        <w:tabs>
          <w:tab w:val="left" w:pos="360"/>
        </w:tabs>
        <w:snapToGrid w:val="0"/>
        <w:rPr>
          <w:rFonts w:ascii="Times New Roman" w:hAnsi="Times New Roman" w:cs="Times New Roman"/>
          <w:i/>
          <w:lang w:val="en-US"/>
        </w:rPr>
      </w:pPr>
    </w:p>
    <w:p w14:paraId="51B1CD49" w14:textId="0944A208" w:rsidR="006675DC" w:rsidRPr="000B6050" w:rsidRDefault="000B6050" w:rsidP="000B6050">
      <w:pPr>
        <w:tabs>
          <w:tab w:val="left" w:pos="360"/>
        </w:tabs>
        <w:snapToGrid w:val="0"/>
        <w:rPr>
          <w:rFonts w:ascii="Times New Roman" w:hAnsi="Times New Roman" w:cs="Times New Roman"/>
          <w:iCs/>
          <w:lang w:val="en-US"/>
        </w:rPr>
      </w:pPr>
      <w:r>
        <w:rPr>
          <w:rFonts w:ascii="Times New Roman" w:hAnsi="Times New Roman" w:cs="Times New Roman"/>
          <w:iCs/>
        </w:rPr>
        <w:t>D</w:t>
      </w:r>
      <w:r w:rsidRPr="000B6050">
        <w:rPr>
          <w:rFonts w:ascii="Times New Roman" w:hAnsi="Times New Roman" w:cs="Times New Roman"/>
          <w:iCs/>
        </w:rPr>
        <w:t>erived dynamic equations are as follows:</w:t>
      </w:r>
    </w:p>
    <w:p w14:paraId="58855CE2" w14:textId="77777777" w:rsidR="006675DC" w:rsidRPr="00F21C23" w:rsidRDefault="006675DC" w:rsidP="009C2724">
      <w:pPr>
        <w:tabs>
          <w:tab w:val="left" w:pos="360"/>
        </w:tabs>
        <w:snapToGrid w:val="0"/>
        <w:rPr>
          <w:rFonts w:ascii="Times New Roman" w:hAnsi="Times New Roman" w:cs="Times New Roman"/>
          <w:iCs/>
          <w:lang w:val="en-US"/>
        </w:rPr>
      </w:pPr>
    </w:p>
    <w:p w14:paraId="1EAA164B" w14:textId="1808F1C8" w:rsidR="00A73F2A" w:rsidRPr="00A73F2A" w:rsidRDefault="00A73F2A" w:rsidP="00A73F2A">
      <w:pPr>
        <w:tabs>
          <w:tab w:val="left" w:pos="360"/>
        </w:tabs>
        <w:snapToGrid w:val="0"/>
        <w:jc w:val="both"/>
        <w:rPr>
          <w:rFonts w:ascii="Times New Roman" w:hAnsi="Times New Roman" w:cs="Times New Roman"/>
          <w:iCs/>
          <w:lang w:val="en-MY"/>
        </w:rPr>
      </w:pPr>
      <w:r w:rsidRPr="00A73F2A">
        <w:rPr>
          <w:rFonts w:ascii="Times New Roman" w:hAnsi="Times New Roman" w:cs="Times New Roman"/>
          <w:iCs/>
          <w:lang w:val="en-MY"/>
        </w:rPr>
        <w:t>T</w:t>
      </w:r>
      <w:r w:rsidRPr="00A73F2A">
        <w:rPr>
          <w:rFonts w:ascii="Times New Roman" w:hAnsi="Times New Roman" w:cs="Times New Roman"/>
          <w:iCs/>
          <w:vertAlign w:val="subscript"/>
          <w:lang w:val="en-MY"/>
        </w:rPr>
        <w:t>1</w:t>
      </w:r>
      <w:r w:rsidRPr="00A73F2A">
        <w:rPr>
          <w:rFonts w:ascii="Times New Roman" w:hAnsi="Times New Roman" w:cs="Times New Roman"/>
          <w:iCs/>
          <w:lang w:val="en-MY"/>
        </w:rPr>
        <w:t xml:space="preserve"> = D</w:t>
      </w:r>
      <w:r w:rsidRPr="00A73F2A">
        <w:rPr>
          <w:rFonts w:ascii="Times New Roman" w:hAnsi="Times New Roman" w:cs="Times New Roman"/>
          <w:iCs/>
          <w:vertAlign w:val="subscript"/>
          <w:lang w:val="en-MY"/>
        </w:rPr>
        <w:t>11</w:t>
      </w:r>
      <w:r w:rsidRPr="00A73F2A">
        <w:rPr>
          <w:rFonts w:ascii="Times New Roman" w:hAnsi="Times New Roman" w:cs="Times New Roman"/>
          <w:iCs/>
          <w:lang w:val="en-MY"/>
        </w:rPr>
        <w:t xml:space="preserve"> + D</w:t>
      </w:r>
      <w:r w:rsidRPr="00A73F2A">
        <w:rPr>
          <w:rFonts w:ascii="Times New Roman" w:hAnsi="Times New Roman" w:cs="Times New Roman"/>
          <w:iCs/>
          <w:vertAlign w:val="subscript"/>
          <w:lang w:val="en-MY"/>
        </w:rPr>
        <w:t>12</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A73F2A">
        <w:rPr>
          <w:rFonts w:ascii="Times New Roman" w:hAnsi="Times New Roman" w:cs="Times New Roman"/>
          <w:iCs/>
          <w:vertAlign w:val="subscript"/>
          <w:lang w:val="en-MY"/>
        </w:rPr>
        <w:t>2</w:t>
      </w:r>
      <w:r w:rsidRPr="00A73F2A">
        <w:rPr>
          <w:rFonts w:ascii="Times New Roman" w:hAnsi="Times New Roman" w:cs="Times New Roman"/>
          <w:iCs/>
          <w:lang w:val="en-MY"/>
        </w:rPr>
        <w:t xml:space="preserve"> + D</w:t>
      </w:r>
      <w:r w:rsidRPr="00A73F2A">
        <w:rPr>
          <w:rFonts w:ascii="Times New Roman" w:hAnsi="Times New Roman" w:cs="Times New Roman"/>
          <w:iCs/>
          <w:vertAlign w:val="subscript"/>
          <w:lang w:val="en-MY"/>
        </w:rPr>
        <w:t>13</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A73F2A">
        <w:rPr>
          <w:rFonts w:ascii="Times New Roman" w:hAnsi="Times New Roman" w:cs="Times New Roman"/>
          <w:iCs/>
          <w:vertAlign w:val="subscript"/>
          <w:lang w:val="en-MY"/>
        </w:rPr>
        <w:t>3</w:t>
      </w:r>
      <w:r w:rsidRPr="00A73F2A">
        <w:rPr>
          <w:rFonts w:ascii="Times New Roman" w:hAnsi="Times New Roman" w:cs="Times New Roman"/>
          <w:iCs/>
          <w:lang w:val="en-MY"/>
        </w:rPr>
        <w:t xml:space="preserve"> + D</w:t>
      </w:r>
      <w:r w:rsidRPr="00A73F2A">
        <w:rPr>
          <w:rFonts w:ascii="Times New Roman" w:hAnsi="Times New Roman" w:cs="Times New Roman"/>
          <w:iCs/>
          <w:vertAlign w:val="subscript"/>
          <w:lang w:val="en-MY"/>
        </w:rPr>
        <w:t>14</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A73F2A">
        <w:rPr>
          <w:rFonts w:ascii="Times New Roman" w:hAnsi="Times New Roman" w:cs="Times New Roman"/>
          <w:iCs/>
          <w:vertAlign w:val="subscript"/>
          <w:lang w:val="en-MY"/>
        </w:rPr>
        <w:t>4</w:t>
      </w:r>
      <w:r w:rsidRPr="00A73F2A">
        <w:rPr>
          <w:rFonts w:ascii="Times New Roman" w:hAnsi="Times New Roman" w:cs="Times New Roman"/>
          <w:iCs/>
          <w:lang w:val="en-MY"/>
        </w:rPr>
        <w:t xml:space="preserve"> + D</w:t>
      </w:r>
      <w:r w:rsidRPr="00A73F2A">
        <w:rPr>
          <w:rFonts w:ascii="Times New Roman" w:hAnsi="Times New Roman" w:cs="Times New Roman"/>
          <w:iCs/>
          <w:vertAlign w:val="subscript"/>
          <w:lang w:val="en-MY"/>
        </w:rPr>
        <w:t>15</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A73F2A">
        <w:rPr>
          <w:rFonts w:ascii="Times New Roman" w:hAnsi="Times New Roman" w:cs="Times New Roman"/>
          <w:iCs/>
          <w:vertAlign w:val="subscript"/>
          <w:lang w:val="en-MY"/>
        </w:rPr>
        <w:t>5</w:t>
      </w:r>
      <w:r w:rsidRPr="00A73F2A">
        <w:rPr>
          <w:rFonts w:ascii="Times New Roman" w:hAnsi="Times New Roman" w:cs="Times New Roman"/>
          <w:iCs/>
          <w:lang w:val="en-MY"/>
        </w:rPr>
        <w:t xml:space="preserve"> + D</w:t>
      </w:r>
      <w:r w:rsidRPr="00A73F2A">
        <w:rPr>
          <w:rFonts w:ascii="Times New Roman" w:hAnsi="Times New Roman" w:cs="Times New Roman"/>
          <w:iCs/>
          <w:vertAlign w:val="subscript"/>
          <w:lang w:val="en-MY"/>
        </w:rPr>
        <w:t>111</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e>
          <m:sup>
            <m:r>
              <w:rPr>
                <w:rFonts w:ascii="Cambria Math" w:hAnsi="Cambria Math" w:cs="Times New Roman"/>
                <w:lang w:val="en-MY"/>
              </w:rPr>
              <m:t>2</m:t>
            </m:r>
          </m:sup>
        </m:sSup>
      </m:oMath>
      <w:r w:rsidRPr="00A73F2A">
        <w:rPr>
          <w:rFonts w:ascii="Times New Roman" w:hAnsi="Times New Roman" w:cs="Times New Roman"/>
          <w:iCs/>
          <w:lang w:val="en-MY"/>
        </w:rPr>
        <w:t>+ D</w:t>
      </w:r>
      <w:r w:rsidRPr="00A73F2A">
        <w:rPr>
          <w:rFonts w:ascii="Times New Roman" w:hAnsi="Times New Roman" w:cs="Times New Roman"/>
          <w:iCs/>
          <w:vertAlign w:val="subscript"/>
          <w:lang w:val="en-MY"/>
        </w:rPr>
        <w:t>122</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e>
          <m:sup>
            <m:r>
              <w:rPr>
                <w:rFonts w:ascii="Cambria Math" w:hAnsi="Cambria Math" w:cs="Times New Roman"/>
                <w:lang w:val="en-MY"/>
              </w:rPr>
              <m:t>2</m:t>
            </m:r>
          </m:sup>
        </m:sSup>
      </m:oMath>
      <w:r w:rsidRPr="00A73F2A">
        <w:rPr>
          <w:rFonts w:ascii="Times New Roman" w:hAnsi="Times New Roman" w:cs="Times New Roman"/>
          <w:iCs/>
          <w:lang w:val="en-MY"/>
        </w:rPr>
        <w:t>+ D</w:t>
      </w:r>
      <w:r w:rsidRPr="00A73F2A">
        <w:rPr>
          <w:rFonts w:ascii="Times New Roman" w:hAnsi="Times New Roman" w:cs="Times New Roman"/>
          <w:iCs/>
          <w:vertAlign w:val="subscript"/>
          <w:lang w:val="en-MY"/>
        </w:rPr>
        <w:t>133</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e>
          <m:sup>
            <m:r>
              <w:rPr>
                <w:rFonts w:ascii="Cambria Math" w:hAnsi="Cambria Math" w:cs="Times New Roman"/>
                <w:lang w:val="en-MY"/>
              </w:rPr>
              <m:t>2</m:t>
            </m:r>
          </m:sup>
        </m:sSup>
      </m:oMath>
      <w:r w:rsidRPr="00A73F2A">
        <w:rPr>
          <w:rFonts w:ascii="Times New Roman" w:hAnsi="Times New Roman" w:cs="Times New Roman"/>
          <w:iCs/>
          <w:lang w:val="en-MY"/>
        </w:rPr>
        <w:t>+ D</w:t>
      </w:r>
      <w:r w:rsidRPr="00A73F2A">
        <w:rPr>
          <w:rFonts w:ascii="Times New Roman" w:hAnsi="Times New Roman" w:cs="Times New Roman"/>
          <w:iCs/>
          <w:vertAlign w:val="subscript"/>
          <w:lang w:val="en-MY"/>
        </w:rPr>
        <w:t>144</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e>
          <m:sup>
            <m:r>
              <w:rPr>
                <w:rFonts w:ascii="Cambria Math" w:hAnsi="Cambria Math" w:cs="Times New Roman"/>
                <w:lang w:val="en-MY"/>
              </w:rPr>
              <m:t>2</m:t>
            </m:r>
          </m:sup>
        </m:sSup>
      </m:oMath>
      <w:r w:rsidRPr="00A73F2A">
        <w:rPr>
          <w:rFonts w:ascii="Times New Roman" w:hAnsi="Times New Roman" w:cs="Times New Roman"/>
          <w:iCs/>
          <w:lang w:val="en-MY"/>
        </w:rPr>
        <w:t>+ D</w:t>
      </w:r>
      <w:r w:rsidRPr="00A73F2A">
        <w:rPr>
          <w:rFonts w:ascii="Times New Roman" w:hAnsi="Times New Roman" w:cs="Times New Roman"/>
          <w:iCs/>
          <w:vertAlign w:val="subscript"/>
          <w:lang w:val="en-MY"/>
        </w:rPr>
        <w:t>155</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e>
          <m:sup>
            <m:r>
              <w:rPr>
                <w:rFonts w:ascii="Cambria Math" w:hAnsi="Cambria Math" w:cs="Times New Roman"/>
                <w:lang w:val="en-MY"/>
              </w:rPr>
              <m:t>2</m:t>
            </m:r>
          </m:sup>
        </m:sSup>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112</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oMath>
      <w:r w:rsidRPr="00A73F2A">
        <w:rPr>
          <w:rFonts w:ascii="Times New Roman" w:hAnsi="Times New Roman" w:cs="Times New Roman"/>
          <w:iCs/>
          <w:lang w:val="en-MY"/>
        </w:rPr>
        <w:t xml:space="preserve"> + 2 D</w:t>
      </w:r>
      <w:r w:rsidRPr="00A73F2A">
        <w:rPr>
          <w:rFonts w:ascii="Times New Roman" w:hAnsi="Times New Roman" w:cs="Times New Roman"/>
          <w:iCs/>
          <w:vertAlign w:val="subscript"/>
          <w:lang w:val="en-MY"/>
        </w:rPr>
        <w:t>113</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A73F2A">
        <w:rPr>
          <w:rFonts w:ascii="Times New Roman" w:hAnsi="Times New Roman" w:cs="Times New Roman"/>
          <w:iCs/>
          <w:lang w:val="en-MY"/>
        </w:rPr>
        <w:t xml:space="preserve"> + 2 D</w:t>
      </w:r>
      <w:r w:rsidRPr="00A73F2A">
        <w:rPr>
          <w:rFonts w:ascii="Times New Roman" w:hAnsi="Times New Roman" w:cs="Times New Roman"/>
          <w:iCs/>
          <w:vertAlign w:val="subscript"/>
          <w:lang w:val="en-MY"/>
        </w:rPr>
        <w:t>114</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115</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123</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124</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125</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134</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135</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A73F2A">
        <w:rPr>
          <w:rFonts w:ascii="Times New Roman" w:hAnsi="Times New Roman" w:cs="Times New Roman"/>
          <w:iCs/>
          <w:lang w:val="en-MY"/>
        </w:rPr>
        <w:t>+ 2 D</w:t>
      </w:r>
      <w:r w:rsidRPr="00A73F2A">
        <w:rPr>
          <w:rFonts w:ascii="Times New Roman" w:hAnsi="Times New Roman" w:cs="Times New Roman"/>
          <w:iCs/>
          <w:vertAlign w:val="subscript"/>
          <w:lang w:val="en-MY"/>
        </w:rPr>
        <w:t>145</w:t>
      </w:r>
      <w:r w:rsidRPr="00A73F2A">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A73F2A">
        <w:rPr>
          <w:rFonts w:ascii="Times New Roman" w:hAnsi="Times New Roman" w:cs="Times New Roman"/>
          <w:iCs/>
          <w:lang w:val="en-MY"/>
        </w:rPr>
        <w:t>+ D</w:t>
      </w:r>
      <w:r w:rsidRPr="00A73F2A">
        <w:rPr>
          <w:rFonts w:ascii="Times New Roman" w:hAnsi="Times New Roman" w:cs="Times New Roman"/>
          <w:iCs/>
          <w:vertAlign w:val="subscript"/>
          <w:lang w:val="en-MY"/>
        </w:rPr>
        <w:t>1</w:t>
      </w:r>
    </w:p>
    <w:p w14:paraId="421569B6" w14:textId="77777777" w:rsidR="00F21C23" w:rsidRPr="00F21C23" w:rsidRDefault="00F21C23" w:rsidP="00D4677B">
      <w:pPr>
        <w:tabs>
          <w:tab w:val="left" w:pos="360"/>
        </w:tabs>
        <w:snapToGrid w:val="0"/>
        <w:jc w:val="both"/>
        <w:rPr>
          <w:rFonts w:ascii="Times New Roman" w:hAnsi="Times New Roman" w:cs="Times New Roman"/>
          <w:iCs/>
          <w:lang w:val="en-US"/>
        </w:rPr>
      </w:pPr>
    </w:p>
    <w:p w14:paraId="3A2877D0" w14:textId="195D37C8" w:rsidR="00060FE7" w:rsidRPr="00060FE7" w:rsidRDefault="00060FE7" w:rsidP="00060FE7">
      <w:pPr>
        <w:tabs>
          <w:tab w:val="left" w:pos="360"/>
        </w:tabs>
        <w:snapToGrid w:val="0"/>
        <w:jc w:val="both"/>
        <w:rPr>
          <w:rFonts w:ascii="Times New Roman" w:hAnsi="Times New Roman" w:cs="Times New Roman"/>
          <w:iCs/>
          <w:lang w:val="en-MY"/>
        </w:rPr>
      </w:pPr>
      <w:bookmarkStart w:id="0" w:name="_Hlk139386120"/>
      <w:r w:rsidRPr="00060FE7">
        <w:rPr>
          <w:rFonts w:ascii="Times New Roman" w:hAnsi="Times New Roman" w:cs="Times New Roman"/>
          <w:iCs/>
          <w:lang w:val="en-MY"/>
        </w:rPr>
        <w:t>T</w:t>
      </w:r>
      <w:r w:rsidRPr="00060FE7">
        <w:rPr>
          <w:rFonts w:ascii="Times New Roman" w:hAnsi="Times New Roman" w:cs="Times New Roman"/>
          <w:iCs/>
          <w:vertAlign w:val="subscript"/>
          <w:lang w:val="en-MY"/>
        </w:rPr>
        <w:t>2</w:t>
      </w:r>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21</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060FE7">
        <w:rPr>
          <w:rFonts w:ascii="Times New Roman" w:hAnsi="Times New Roman" w:cs="Times New Roman"/>
          <w:iCs/>
          <w:vertAlign w:val="subscript"/>
          <w:lang w:val="en-MY"/>
        </w:rPr>
        <w:t>1</w:t>
      </w:r>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22</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060FE7">
        <w:rPr>
          <w:rFonts w:ascii="Times New Roman" w:hAnsi="Times New Roman" w:cs="Times New Roman"/>
          <w:iCs/>
          <w:vertAlign w:val="subscript"/>
          <w:lang w:val="en-MY"/>
        </w:rPr>
        <w:t>2</w:t>
      </w:r>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23</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060FE7">
        <w:rPr>
          <w:rFonts w:ascii="Times New Roman" w:hAnsi="Times New Roman" w:cs="Times New Roman"/>
          <w:iCs/>
          <w:vertAlign w:val="subscript"/>
          <w:lang w:val="en-MY"/>
        </w:rPr>
        <w:t>3</w:t>
      </w:r>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24</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060FE7">
        <w:rPr>
          <w:rFonts w:ascii="Times New Roman" w:hAnsi="Times New Roman" w:cs="Times New Roman"/>
          <w:iCs/>
          <w:vertAlign w:val="subscript"/>
          <w:lang w:val="en-MY"/>
        </w:rPr>
        <w:t>4</w:t>
      </w:r>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25</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060FE7">
        <w:rPr>
          <w:rFonts w:ascii="Times New Roman" w:hAnsi="Times New Roman" w:cs="Times New Roman"/>
          <w:iCs/>
          <w:vertAlign w:val="subscript"/>
          <w:lang w:val="en-MY"/>
        </w:rPr>
        <w:t>5</w:t>
      </w:r>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211</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e>
          <m:sup>
            <m:r>
              <w:rPr>
                <w:rFonts w:ascii="Cambria Math" w:hAnsi="Cambria Math" w:cs="Times New Roman"/>
                <w:lang w:val="en-MY"/>
              </w:rPr>
              <m:t>2</m:t>
            </m:r>
          </m:sup>
        </m:sSup>
      </m:oMath>
      <w:r w:rsidRPr="00060FE7">
        <w:rPr>
          <w:rFonts w:ascii="Times New Roman" w:hAnsi="Times New Roman" w:cs="Times New Roman"/>
          <w:iCs/>
          <w:lang w:val="en-MY"/>
        </w:rPr>
        <w:t>+ D</w:t>
      </w:r>
      <w:r w:rsidRPr="00060FE7">
        <w:rPr>
          <w:rFonts w:ascii="Times New Roman" w:hAnsi="Times New Roman" w:cs="Times New Roman"/>
          <w:iCs/>
          <w:vertAlign w:val="subscript"/>
          <w:lang w:val="en-MY"/>
        </w:rPr>
        <w:t>222</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e>
          <m:sup>
            <m:r>
              <w:rPr>
                <w:rFonts w:ascii="Cambria Math" w:hAnsi="Cambria Math" w:cs="Times New Roman"/>
                <w:lang w:val="en-MY"/>
              </w:rPr>
              <m:t>2</m:t>
            </m:r>
          </m:sup>
        </m:sSup>
      </m:oMath>
      <w:r w:rsidRPr="00060FE7">
        <w:rPr>
          <w:rFonts w:ascii="Times New Roman" w:hAnsi="Times New Roman" w:cs="Times New Roman"/>
          <w:iCs/>
          <w:lang w:val="en-MY"/>
        </w:rPr>
        <w:t>+ D</w:t>
      </w:r>
      <w:r w:rsidRPr="00060FE7">
        <w:rPr>
          <w:rFonts w:ascii="Times New Roman" w:hAnsi="Times New Roman" w:cs="Times New Roman"/>
          <w:iCs/>
          <w:vertAlign w:val="subscript"/>
          <w:lang w:val="en-MY"/>
        </w:rPr>
        <w:t>233</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e>
          <m:sup>
            <m:r>
              <w:rPr>
                <w:rFonts w:ascii="Cambria Math" w:hAnsi="Cambria Math" w:cs="Times New Roman"/>
                <w:lang w:val="en-MY"/>
              </w:rPr>
              <m:t>2</m:t>
            </m:r>
          </m:sup>
        </m:sSup>
      </m:oMath>
      <w:r w:rsidRPr="00060FE7">
        <w:rPr>
          <w:rFonts w:ascii="Times New Roman" w:hAnsi="Times New Roman" w:cs="Times New Roman"/>
          <w:iCs/>
          <w:lang w:val="en-MY"/>
        </w:rPr>
        <w:t>+ D</w:t>
      </w:r>
      <w:r w:rsidRPr="00060FE7">
        <w:rPr>
          <w:rFonts w:ascii="Times New Roman" w:hAnsi="Times New Roman" w:cs="Times New Roman"/>
          <w:iCs/>
          <w:vertAlign w:val="subscript"/>
          <w:lang w:val="en-MY"/>
        </w:rPr>
        <w:t>244</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e>
          <m:sup>
            <m:r>
              <w:rPr>
                <w:rFonts w:ascii="Cambria Math" w:hAnsi="Cambria Math" w:cs="Times New Roman"/>
                <w:lang w:val="en-MY"/>
              </w:rPr>
              <m:t>2</m:t>
            </m:r>
          </m:sup>
        </m:sSup>
      </m:oMath>
      <w:r w:rsidRPr="00060FE7">
        <w:rPr>
          <w:rFonts w:ascii="Times New Roman" w:hAnsi="Times New Roman" w:cs="Times New Roman"/>
          <w:iCs/>
          <w:lang w:val="en-MY"/>
        </w:rPr>
        <w:t>+ D</w:t>
      </w:r>
      <w:r w:rsidRPr="00060FE7">
        <w:rPr>
          <w:rFonts w:ascii="Times New Roman" w:hAnsi="Times New Roman" w:cs="Times New Roman"/>
          <w:iCs/>
          <w:vertAlign w:val="subscript"/>
          <w:lang w:val="en-MY"/>
        </w:rPr>
        <w:t>255</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e>
          <m:sup>
            <m:r>
              <w:rPr>
                <w:rFonts w:ascii="Cambria Math" w:hAnsi="Cambria Math" w:cs="Times New Roman"/>
                <w:lang w:val="en-MY"/>
              </w:rPr>
              <m:t>2</m:t>
            </m:r>
          </m:sup>
        </m:sSup>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212</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oMath>
      <w:r w:rsidRPr="00060FE7">
        <w:rPr>
          <w:rFonts w:ascii="Times New Roman" w:hAnsi="Times New Roman" w:cs="Times New Roman"/>
          <w:iCs/>
          <w:lang w:val="en-MY"/>
        </w:rPr>
        <w:t xml:space="preserve"> + 2 D</w:t>
      </w:r>
      <w:r w:rsidRPr="00060FE7">
        <w:rPr>
          <w:rFonts w:ascii="Times New Roman" w:hAnsi="Times New Roman" w:cs="Times New Roman"/>
          <w:iCs/>
          <w:vertAlign w:val="subscript"/>
          <w:lang w:val="en-MY"/>
        </w:rPr>
        <w:t>213</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060FE7">
        <w:rPr>
          <w:rFonts w:ascii="Times New Roman" w:hAnsi="Times New Roman" w:cs="Times New Roman"/>
          <w:iCs/>
          <w:lang w:val="en-MY"/>
        </w:rPr>
        <w:t xml:space="preserve"> + 2 D</w:t>
      </w:r>
      <w:r w:rsidRPr="00060FE7">
        <w:rPr>
          <w:rFonts w:ascii="Times New Roman" w:hAnsi="Times New Roman" w:cs="Times New Roman"/>
          <w:iCs/>
          <w:vertAlign w:val="subscript"/>
          <w:lang w:val="en-MY"/>
        </w:rPr>
        <w:t>214</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215</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223</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224</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225</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234</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235</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060FE7">
        <w:rPr>
          <w:rFonts w:ascii="Times New Roman" w:hAnsi="Times New Roman" w:cs="Times New Roman"/>
          <w:iCs/>
          <w:lang w:val="en-MY"/>
        </w:rPr>
        <w:t>+ 2 D</w:t>
      </w:r>
      <w:r w:rsidRPr="00060FE7">
        <w:rPr>
          <w:rFonts w:ascii="Times New Roman" w:hAnsi="Times New Roman" w:cs="Times New Roman"/>
          <w:iCs/>
          <w:vertAlign w:val="subscript"/>
          <w:lang w:val="en-MY"/>
        </w:rPr>
        <w:t>245</w:t>
      </w:r>
      <w:r w:rsidRPr="00060FE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060FE7">
        <w:rPr>
          <w:rFonts w:ascii="Times New Roman" w:hAnsi="Times New Roman" w:cs="Times New Roman"/>
          <w:iCs/>
          <w:lang w:val="en-MY"/>
        </w:rPr>
        <w:t xml:space="preserve"> + D</w:t>
      </w:r>
      <w:r w:rsidRPr="00060FE7">
        <w:rPr>
          <w:rFonts w:ascii="Times New Roman" w:hAnsi="Times New Roman" w:cs="Times New Roman"/>
          <w:iCs/>
          <w:vertAlign w:val="subscript"/>
          <w:lang w:val="en-MY"/>
        </w:rPr>
        <w:t>2</w:t>
      </w:r>
    </w:p>
    <w:bookmarkEnd w:id="0"/>
    <w:p w14:paraId="3D894965" w14:textId="77777777" w:rsidR="00060FE7" w:rsidRPr="00060FE7" w:rsidRDefault="00060FE7" w:rsidP="00060FE7">
      <w:pPr>
        <w:tabs>
          <w:tab w:val="left" w:pos="360"/>
        </w:tabs>
        <w:snapToGrid w:val="0"/>
        <w:jc w:val="both"/>
        <w:rPr>
          <w:rFonts w:ascii="Times New Roman" w:hAnsi="Times New Roman" w:cs="Times New Roman"/>
          <w:iCs/>
          <w:lang w:val="en-MY"/>
        </w:rPr>
      </w:pPr>
    </w:p>
    <w:p w14:paraId="6D1E8125" w14:textId="2EF49624" w:rsidR="00E70425" w:rsidRPr="00E70425" w:rsidRDefault="00E70425" w:rsidP="00E70425">
      <w:pPr>
        <w:tabs>
          <w:tab w:val="left" w:pos="360"/>
        </w:tabs>
        <w:snapToGrid w:val="0"/>
        <w:jc w:val="both"/>
        <w:rPr>
          <w:rFonts w:ascii="Times New Roman" w:hAnsi="Times New Roman" w:cs="Times New Roman"/>
          <w:iCs/>
          <w:lang w:val="en-MY"/>
        </w:rPr>
      </w:pPr>
      <w:r w:rsidRPr="00E70425">
        <w:rPr>
          <w:rFonts w:ascii="Times New Roman" w:hAnsi="Times New Roman" w:cs="Times New Roman"/>
          <w:iCs/>
          <w:lang w:val="en-MY"/>
        </w:rPr>
        <w:t>T</w:t>
      </w:r>
      <w:r w:rsidRPr="00E70425">
        <w:rPr>
          <w:rFonts w:ascii="Times New Roman" w:hAnsi="Times New Roman" w:cs="Times New Roman"/>
          <w:iCs/>
          <w:vertAlign w:val="subscript"/>
          <w:lang w:val="en-MY"/>
        </w:rPr>
        <w:t>3</w:t>
      </w:r>
      <w:r w:rsidRPr="00E70425">
        <w:rPr>
          <w:rFonts w:ascii="Times New Roman" w:hAnsi="Times New Roman" w:cs="Times New Roman"/>
          <w:iCs/>
          <w:lang w:val="en-MY"/>
        </w:rPr>
        <w:t xml:space="preserve"> = D</w:t>
      </w:r>
      <w:r w:rsidRPr="00E70425">
        <w:rPr>
          <w:rFonts w:ascii="Times New Roman" w:hAnsi="Times New Roman" w:cs="Times New Roman"/>
          <w:iCs/>
          <w:vertAlign w:val="subscript"/>
          <w:lang w:val="en-MY"/>
        </w:rPr>
        <w:t>31</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E70425">
        <w:rPr>
          <w:rFonts w:ascii="Times New Roman" w:hAnsi="Times New Roman" w:cs="Times New Roman"/>
          <w:iCs/>
          <w:vertAlign w:val="subscript"/>
          <w:lang w:val="en-MY"/>
        </w:rPr>
        <w:t>1</w:t>
      </w:r>
      <w:r w:rsidRPr="00E70425">
        <w:rPr>
          <w:rFonts w:ascii="Times New Roman" w:hAnsi="Times New Roman" w:cs="Times New Roman"/>
          <w:iCs/>
          <w:lang w:val="en-MY"/>
        </w:rPr>
        <w:t xml:space="preserve"> + D</w:t>
      </w:r>
      <w:r w:rsidRPr="00E70425">
        <w:rPr>
          <w:rFonts w:ascii="Times New Roman" w:hAnsi="Times New Roman" w:cs="Times New Roman"/>
          <w:iCs/>
          <w:vertAlign w:val="subscript"/>
          <w:lang w:val="en-MY"/>
        </w:rPr>
        <w:t>32</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E70425">
        <w:rPr>
          <w:rFonts w:ascii="Times New Roman" w:hAnsi="Times New Roman" w:cs="Times New Roman"/>
          <w:iCs/>
          <w:vertAlign w:val="subscript"/>
          <w:lang w:val="en-MY"/>
        </w:rPr>
        <w:t>2</w:t>
      </w:r>
      <w:r w:rsidRPr="00E70425">
        <w:rPr>
          <w:rFonts w:ascii="Times New Roman" w:hAnsi="Times New Roman" w:cs="Times New Roman"/>
          <w:iCs/>
          <w:lang w:val="en-MY"/>
        </w:rPr>
        <w:t xml:space="preserve"> + D</w:t>
      </w:r>
      <w:r w:rsidRPr="00E70425">
        <w:rPr>
          <w:rFonts w:ascii="Times New Roman" w:hAnsi="Times New Roman" w:cs="Times New Roman"/>
          <w:iCs/>
          <w:vertAlign w:val="subscript"/>
          <w:lang w:val="en-MY"/>
        </w:rPr>
        <w:t>33</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E70425">
        <w:rPr>
          <w:rFonts w:ascii="Times New Roman" w:hAnsi="Times New Roman" w:cs="Times New Roman"/>
          <w:iCs/>
          <w:vertAlign w:val="subscript"/>
          <w:lang w:val="en-MY"/>
        </w:rPr>
        <w:t>3</w:t>
      </w:r>
      <w:r w:rsidRPr="00E70425">
        <w:rPr>
          <w:rFonts w:ascii="Times New Roman" w:hAnsi="Times New Roman" w:cs="Times New Roman"/>
          <w:iCs/>
          <w:lang w:val="en-MY"/>
        </w:rPr>
        <w:t xml:space="preserve"> + D</w:t>
      </w:r>
      <w:r w:rsidRPr="00E70425">
        <w:rPr>
          <w:rFonts w:ascii="Times New Roman" w:hAnsi="Times New Roman" w:cs="Times New Roman"/>
          <w:iCs/>
          <w:vertAlign w:val="subscript"/>
          <w:lang w:val="en-MY"/>
        </w:rPr>
        <w:t>34</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E70425">
        <w:rPr>
          <w:rFonts w:ascii="Times New Roman" w:hAnsi="Times New Roman" w:cs="Times New Roman"/>
          <w:iCs/>
          <w:vertAlign w:val="subscript"/>
          <w:lang w:val="en-MY"/>
        </w:rPr>
        <w:t>4</w:t>
      </w:r>
      <w:r w:rsidRPr="00E70425">
        <w:rPr>
          <w:rFonts w:ascii="Times New Roman" w:hAnsi="Times New Roman" w:cs="Times New Roman"/>
          <w:iCs/>
          <w:lang w:val="en-MY"/>
        </w:rPr>
        <w:t xml:space="preserve"> + D</w:t>
      </w:r>
      <w:r w:rsidRPr="00E70425">
        <w:rPr>
          <w:rFonts w:ascii="Times New Roman" w:hAnsi="Times New Roman" w:cs="Times New Roman"/>
          <w:iCs/>
          <w:vertAlign w:val="subscript"/>
          <w:lang w:val="en-MY"/>
        </w:rPr>
        <w:t>35</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E70425">
        <w:rPr>
          <w:rFonts w:ascii="Times New Roman" w:hAnsi="Times New Roman" w:cs="Times New Roman"/>
          <w:iCs/>
          <w:vertAlign w:val="subscript"/>
          <w:lang w:val="en-MY"/>
        </w:rPr>
        <w:t>5</w:t>
      </w:r>
      <w:r w:rsidRPr="00E70425">
        <w:rPr>
          <w:rFonts w:ascii="Times New Roman" w:hAnsi="Times New Roman" w:cs="Times New Roman"/>
          <w:iCs/>
          <w:lang w:val="en-MY"/>
        </w:rPr>
        <w:t xml:space="preserve"> + D</w:t>
      </w:r>
      <w:r w:rsidRPr="00E70425">
        <w:rPr>
          <w:rFonts w:ascii="Times New Roman" w:hAnsi="Times New Roman" w:cs="Times New Roman"/>
          <w:iCs/>
          <w:vertAlign w:val="subscript"/>
          <w:lang w:val="en-MY"/>
        </w:rPr>
        <w:t>311</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e>
          <m:sup>
            <m:r>
              <w:rPr>
                <w:rFonts w:ascii="Cambria Math" w:hAnsi="Cambria Math" w:cs="Times New Roman"/>
                <w:lang w:val="en-MY"/>
              </w:rPr>
              <m:t>2</m:t>
            </m:r>
          </m:sup>
        </m:sSup>
      </m:oMath>
      <w:r w:rsidRPr="00E70425">
        <w:rPr>
          <w:rFonts w:ascii="Times New Roman" w:hAnsi="Times New Roman" w:cs="Times New Roman"/>
          <w:iCs/>
          <w:lang w:val="en-MY"/>
        </w:rPr>
        <w:t>+ D</w:t>
      </w:r>
      <w:r w:rsidRPr="00E70425">
        <w:rPr>
          <w:rFonts w:ascii="Times New Roman" w:hAnsi="Times New Roman" w:cs="Times New Roman"/>
          <w:iCs/>
          <w:vertAlign w:val="subscript"/>
          <w:lang w:val="en-MY"/>
        </w:rPr>
        <w:t>322</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e>
          <m:sup>
            <m:r>
              <w:rPr>
                <w:rFonts w:ascii="Cambria Math" w:hAnsi="Cambria Math" w:cs="Times New Roman"/>
                <w:lang w:val="en-MY"/>
              </w:rPr>
              <m:t>2</m:t>
            </m:r>
          </m:sup>
        </m:sSup>
      </m:oMath>
      <w:r w:rsidRPr="00E70425">
        <w:rPr>
          <w:rFonts w:ascii="Times New Roman" w:hAnsi="Times New Roman" w:cs="Times New Roman"/>
          <w:iCs/>
          <w:lang w:val="en-MY"/>
        </w:rPr>
        <w:t>+ D</w:t>
      </w:r>
      <w:r w:rsidRPr="00E70425">
        <w:rPr>
          <w:rFonts w:ascii="Times New Roman" w:hAnsi="Times New Roman" w:cs="Times New Roman"/>
          <w:iCs/>
          <w:vertAlign w:val="subscript"/>
          <w:lang w:val="en-MY"/>
        </w:rPr>
        <w:t>333</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e>
          <m:sup>
            <m:r>
              <w:rPr>
                <w:rFonts w:ascii="Cambria Math" w:hAnsi="Cambria Math" w:cs="Times New Roman"/>
                <w:lang w:val="en-MY"/>
              </w:rPr>
              <m:t>2</m:t>
            </m:r>
          </m:sup>
        </m:sSup>
      </m:oMath>
      <w:r w:rsidRPr="00E70425">
        <w:rPr>
          <w:rFonts w:ascii="Times New Roman" w:hAnsi="Times New Roman" w:cs="Times New Roman"/>
          <w:iCs/>
          <w:lang w:val="en-MY"/>
        </w:rPr>
        <w:t>+ D</w:t>
      </w:r>
      <w:r w:rsidRPr="00E70425">
        <w:rPr>
          <w:rFonts w:ascii="Times New Roman" w:hAnsi="Times New Roman" w:cs="Times New Roman"/>
          <w:iCs/>
          <w:vertAlign w:val="subscript"/>
          <w:lang w:val="en-MY"/>
        </w:rPr>
        <w:t>344</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e>
          <m:sup>
            <m:r>
              <w:rPr>
                <w:rFonts w:ascii="Cambria Math" w:hAnsi="Cambria Math" w:cs="Times New Roman"/>
                <w:lang w:val="en-MY"/>
              </w:rPr>
              <m:t>2</m:t>
            </m:r>
          </m:sup>
        </m:sSup>
      </m:oMath>
      <w:r w:rsidRPr="00E70425">
        <w:rPr>
          <w:rFonts w:ascii="Times New Roman" w:hAnsi="Times New Roman" w:cs="Times New Roman"/>
          <w:iCs/>
          <w:lang w:val="en-MY"/>
        </w:rPr>
        <w:t>+ D</w:t>
      </w:r>
      <w:r w:rsidRPr="00E70425">
        <w:rPr>
          <w:rFonts w:ascii="Times New Roman" w:hAnsi="Times New Roman" w:cs="Times New Roman"/>
          <w:iCs/>
          <w:vertAlign w:val="subscript"/>
          <w:lang w:val="en-MY"/>
        </w:rPr>
        <w:t>355</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e>
          <m:sup>
            <m:r>
              <w:rPr>
                <w:rFonts w:ascii="Cambria Math" w:hAnsi="Cambria Math" w:cs="Times New Roman"/>
                <w:lang w:val="en-MY"/>
              </w:rPr>
              <m:t>2</m:t>
            </m:r>
          </m:sup>
        </m:sSup>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312</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oMath>
      <w:r w:rsidRPr="00E70425">
        <w:rPr>
          <w:rFonts w:ascii="Times New Roman" w:hAnsi="Times New Roman" w:cs="Times New Roman"/>
          <w:iCs/>
          <w:lang w:val="en-MY"/>
        </w:rPr>
        <w:t xml:space="preserve"> + 2 D</w:t>
      </w:r>
      <w:r w:rsidRPr="00E70425">
        <w:rPr>
          <w:rFonts w:ascii="Times New Roman" w:hAnsi="Times New Roman" w:cs="Times New Roman"/>
          <w:iCs/>
          <w:vertAlign w:val="subscript"/>
          <w:lang w:val="en-MY"/>
        </w:rPr>
        <w:t>313</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E70425">
        <w:rPr>
          <w:rFonts w:ascii="Times New Roman" w:hAnsi="Times New Roman" w:cs="Times New Roman"/>
          <w:iCs/>
          <w:lang w:val="en-MY"/>
        </w:rPr>
        <w:t xml:space="preserve"> + 2 D</w:t>
      </w:r>
      <w:r w:rsidRPr="00E70425">
        <w:rPr>
          <w:rFonts w:ascii="Times New Roman" w:hAnsi="Times New Roman" w:cs="Times New Roman"/>
          <w:iCs/>
          <w:vertAlign w:val="subscript"/>
          <w:lang w:val="en-MY"/>
        </w:rPr>
        <w:t>314</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315</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323</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324</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325</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334</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335</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E70425">
        <w:rPr>
          <w:rFonts w:ascii="Times New Roman" w:hAnsi="Times New Roman" w:cs="Times New Roman"/>
          <w:iCs/>
          <w:lang w:val="en-MY"/>
        </w:rPr>
        <w:t>+ 2 D</w:t>
      </w:r>
      <w:r w:rsidRPr="00E70425">
        <w:rPr>
          <w:rFonts w:ascii="Times New Roman" w:hAnsi="Times New Roman" w:cs="Times New Roman"/>
          <w:iCs/>
          <w:vertAlign w:val="subscript"/>
          <w:lang w:val="en-MY"/>
        </w:rPr>
        <w:t>345</w:t>
      </w:r>
      <w:r w:rsidRPr="00E70425">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E70425">
        <w:rPr>
          <w:rFonts w:ascii="Times New Roman" w:hAnsi="Times New Roman" w:cs="Times New Roman"/>
          <w:iCs/>
          <w:lang w:val="en-MY"/>
        </w:rPr>
        <w:t>+ D</w:t>
      </w:r>
      <w:r w:rsidRPr="00E70425">
        <w:rPr>
          <w:rFonts w:ascii="Times New Roman" w:hAnsi="Times New Roman" w:cs="Times New Roman"/>
          <w:iCs/>
          <w:vertAlign w:val="subscript"/>
          <w:lang w:val="en-MY"/>
        </w:rPr>
        <w:t>3</w:t>
      </w:r>
    </w:p>
    <w:p w14:paraId="464D6725" w14:textId="77777777" w:rsidR="00E70425" w:rsidRPr="00E70425" w:rsidRDefault="00E70425" w:rsidP="00E70425">
      <w:pPr>
        <w:tabs>
          <w:tab w:val="left" w:pos="360"/>
        </w:tabs>
        <w:snapToGrid w:val="0"/>
        <w:jc w:val="both"/>
        <w:rPr>
          <w:rFonts w:ascii="Times New Roman" w:hAnsi="Times New Roman" w:cs="Times New Roman"/>
          <w:iCs/>
          <w:lang w:val="en-MY"/>
        </w:rPr>
      </w:pPr>
    </w:p>
    <w:p w14:paraId="2E8B28AB" w14:textId="531A8651" w:rsidR="00DF3EA7" w:rsidRPr="00DF3EA7" w:rsidRDefault="00DF3EA7" w:rsidP="00DF3EA7">
      <w:pPr>
        <w:tabs>
          <w:tab w:val="left" w:pos="360"/>
        </w:tabs>
        <w:snapToGrid w:val="0"/>
        <w:jc w:val="both"/>
        <w:rPr>
          <w:rFonts w:ascii="Times New Roman" w:hAnsi="Times New Roman" w:cs="Times New Roman"/>
          <w:iCs/>
          <w:lang w:val="en-MY"/>
        </w:rPr>
      </w:pPr>
      <w:r w:rsidRPr="00DF3EA7">
        <w:rPr>
          <w:rFonts w:ascii="Times New Roman" w:hAnsi="Times New Roman" w:cs="Times New Roman"/>
          <w:iCs/>
          <w:lang w:val="en-MY"/>
        </w:rPr>
        <w:lastRenderedPageBreak/>
        <w:t>T</w:t>
      </w:r>
      <w:r w:rsidRPr="00DF3EA7">
        <w:rPr>
          <w:rFonts w:ascii="Times New Roman" w:hAnsi="Times New Roman" w:cs="Times New Roman"/>
          <w:iCs/>
          <w:vertAlign w:val="subscript"/>
          <w:lang w:val="en-MY"/>
        </w:rPr>
        <w:t>4</w:t>
      </w:r>
      <w:r w:rsidRPr="00DF3EA7">
        <w:rPr>
          <w:rFonts w:ascii="Times New Roman" w:hAnsi="Times New Roman" w:cs="Times New Roman"/>
          <w:iCs/>
          <w:lang w:val="en-MY"/>
        </w:rPr>
        <w:t xml:space="preserve"> = D</w:t>
      </w:r>
      <w:r w:rsidRPr="00DF3EA7">
        <w:rPr>
          <w:rFonts w:ascii="Times New Roman" w:hAnsi="Times New Roman" w:cs="Times New Roman"/>
          <w:iCs/>
          <w:vertAlign w:val="subscript"/>
          <w:lang w:val="en-MY"/>
        </w:rPr>
        <w:t>41</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DF3EA7">
        <w:rPr>
          <w:rFonts w:ascii="Times New Roman" w:hAnsi="Times New Roman" w:cs="Times New Roman"/>
          <w:iCs/>
          <w:vertAlign w:val="subscript"/>
          <w:lang w:val="en-MY"/>
        </w:rPr>
        <w:t>1</w:t>
      </w:r>
      <w:r w:rsidRPr="00DF3EA7">
        <w:rPr>
          <w:rFonts w:ascii="Times New Roman" w:hAnsi="Times New Roman" w:cs="Times New Roman"/>
          <w:iCs/>
          <w:lang w:val="en-MY"/>
        </w:rPr>
        <w:t xml:space="preserve"> + D</w:t>
      </w:r>
      <w:r w:rsidRPr="00DF3EA7">
        <w:rPr>
          <w:rFonts w:ascii="Times New Roman" w:hAnsi="Times New Roman" w:cs="Times New Roman"/>
          <w:iCs/>
          <w:vertAlign w:val="subscript"/>
          <w:lang w:val="en-MY"/>
        </w:rPr>
        <w:t>42</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DF3EA7">
        <w:rPr>
          <w:rFonts w:ascii="Times New Roman" w:hAnsi="Times New Roman" w:cs="Times New Roman"/>
          <w:iCs/>
          <w:vertAlign w:val="subscript"/>
          <w:lang w:val="en-MY"/>
        </w:rPr>
        <w:t>2</w:t>
      </w:r>
      <w:r w:rsidRPr="00DF3EA7">
        <w:rPr>
          <w:rFonts w:ascii="Times New Roman" w:hAnsi="Times New Roman" w:cs="Times New Roman"/>
          <w:iCs/>
          <w:lang w:val="en-MY"/>
        </w:rPr>
        <w:t xml:space="preserve"> + D</w:t>
      </w:r>
      <w:r w:rsidRPr="00DF3EA7">
        <w:rPr>
          <w:rFonts w:ascii="Times New Roman" w:hAnsi="Times New Roman" w:cs="Times New Roman"/>
          <w:iCs/>
          <w:vertAlign w:val="subscript"/>
          <w:lang w:val="en-MY"/>
        </w:rPr>
        <w:t>43</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DF3EA7">
        <w:rPr>
          <w:rFonts w:ascii="Times New Roman" w:hAnsi="Times New Roman" w:cs="Times New Roman"/>
          <w:iCs/>
          <w:vertAlign w:val="subscript"/>
          <w:lang w:val="en-MY"/>
        </w:rPr>
        <w:t>3</w:t>
      </w:r>
      <w:r w:rsidRPr="00DF3EA7">
        <w:rPr>
          <w:rFonts w:ascii="Times New Roman" w:hAnsi="Times New Roman" w:cs="Times New Roman"/>
          <w:iCs/>
          <w:lang w:val="en-MY"/>
        </w:rPr>
        <w:t xml:space="preserve"> + D</w:t>
      </w:r>
      <w:r w:rsidRPr="00DF3EA7">
        <w:rPr>
          <w:rFonts w:ascii="Times New Roman" w:hAnsi="Times New Roman" w:cs="Times New Roman"/>
          <w:iCs/>
          <w:vertAlign w:val="subscript"/>
          <w:lang w:val="en-MY"/>
        </w:rPr>
        <w:t>44</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DF3EA7">
        <w:rPr>
          <w:rFonts w:ascii="Times New Roman" w:hAnsi="Times New Roman" w:cs="Times New Roman"/>
          <w:iCs/>
          <w:vertAlign w:val="subscript"/>
          <w:lang w:val="en-MY"/>
        </w:rPr>
        <w:t>4</w:t>
      </w:r>
      <w:r w:rsidRPr="00DF3EA7">
        <w:rPr>
          <w:rFonts w:ascii="Times New Roman" w:hAnsi="Times New Roman" w:cs="Times New Roman"/>
          <w:iCs/>
          <w:lang w:val="en-MY"/>
        </w:rPr>
        <w:t xml:space="preserve"> + D</w:t>
      </w:r>
      <w:r w:rsidRPr="00DF3EA7">
        <w:rPr>
          <w:rFonts w:ascii="Times New Roman" w:hAnsi="Times New Roman" w:cs="Times New Roman"/>
          <w:iCs/>
          <w:vertAlign w:val="subscript"/>
          <w:lang w:val="en-MY"/>
        </w:rPr>
        <w:t>45</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DF3EA7">
        <w:rPr>
          <w:rFonts w:ascii="Times New Roman" w:hAnsi="Times New Roman" w:cs="Times New Roman"/>
          <w:iCs/>
          <w:vertAlign w:val="subscript"/>
          <w:lang w:val="en-MY"/>
        </w:rPr>
        <w:t>5</w:t>
      </w:r>
      <w:r w:rsidRPr="00DF3EA7">
        <w:rPr>
          <w:rFonts w:ascii="Times New Roman" w:hAnsi="Times New Roman" w:cs="Times New Roman"/>
          <w:iCs/>
          <w:lang w:val="en-MY"/>
        </w:rPr>
        <w:t xml:space="preserve"> + D</w:t>
      </w:r>
      <w:r w:rsidRPr="00DF3EA7">
        <w:rPr>
          <w:rFonts w:ascii="Times New Roman" w:hAnsi="Times New Roman" w:cs="Times New Roman"/>
          <w:iCs/>
          <w:vertAlign w:val="subscript"/>
          <w:lang w:val="en-MY"/>
        </w:rPr>
        <w:t>411</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e>
          <m:sup>
            <m:r>
              <w:rPr>
                <w:rFonts w:ascii="Cambria Math" w:hAnsi="Cambria Math" w:cs="Times New Roman"/>
                <w:lang w:val="en-MY"/>
              </w:rPr>
              <m:t>2</m:t>
            </m:r>
          </m:sup>
        </m:sSup>
      </m:oMath>
      <w:r w:rsidRPr="00DF3EA7">
        <w:rPr>
          <w:rFonts w:ascii="Times New Roman" w:hAnsi="Times New Roman" w:cs="Times New Roman"/>
          <w:iCs/>
          <w:lang w:val="en-MY"/>
        </w:rPr>
        <w:t>+ D</w:t>
      </w:r>
      <w:r w:rsidRPr="00DF3EA7">
        <w:rPr>
          <w:rFonts w:ascii="Times New Roman" w:hAnsi="Times New Roman" w:cs="Times New Roman"/>
          <w:iCs/>
          <w:vertAlign w:val="subscript"/>
          <w:lang w:val="en-MY"/>
        </w:rPr>
        <w:t>422</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e>
          <m:sup>
            <m:r>
              <w:rPr>
                <w:rFonts w:ascii="Cambria Math" w:hAnsi="Cambria Math" w:cs="Times New Roman"/>
                <w:lang w:val="en-MY"/>
              </w:rPr>
              <m:t>2</m:t>
            </m:r>
          </m:sup>
        </m:sSup>
      </m:oMath>
      <w:r w:rsidRPr="00DF3EA7">
        <w:rPr>
          <w:rFonts w:ascii="Times New Roman" w:hAnsi="Times New Roman" w:cs="Times New Roman"/>
          <w:iCs/>
          <w:lang w:val="en-MY"/>
        </w:rPr>
        <w:t>+ D</w:t>
      </w:r>
      <w:r w:rsidRPr="00DF3EA7">
        <w:rPr>
          <w:rFonts w:ascii="Times New Roman" w:hAnsi="Times New Roman" w:cs="Times New Roman"/>
          <w:iCs/>
          <w:vertAlign w:val="subscript"/>
          <w:lang w:val="en-MY"/>
        </w:rPr>
        <w:t>433</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e>
          <m:sup>
            <m:r>
              <w:rPr>
                <w:rFonts w:ascii="Cambria Math" w:hAnsi="Cambria Math" w:cs="Times New Roman"/>
                <w:lang w:val="en-MY"/>
              </w:rPr>
              <m:t>2</m:t>
            </m:r>
          </m:sup>
        </m:sSup>
      </m:oMath>
      <w:r w:rsidRPr="00DF3EA7">
        <w:rPr>
          <w:rFonts w:ascii="Times New Roman" w:hAnsi="Times New Roman" w:cs="Times New Roman"/>
          <w:iCs/>
          <w:lang w:val="en-MY"/>
        </w:rPr>
        <w:t>+ D</w:t>
      </w:r>
      <w:r w:rsidRPr="00DF3EA7">
        <w:rPr>
          <w:rFonts w:ascii="Times New Roman" w:hAnsi="Times New Roman" w:cs="Times New Roman"/>
          <w:iCs/>
          <w:vertAlign w:val="subscript"/>
          <w:lang w:val="en-MY"/>
        </w:rPr>
        <w:t>444</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e>
          <m:sup>
            <m:r>
              <w:rPr>
                <w:rFonts w:ascii="Cambria Math" w:hAnsi="Cambria Math" w:cs="Times New Roman"/>
                <w:lang w:val="en-MY"/>
              </w:rPr>
              <m:t>2</m:t>
            </m:r>
          </m:sup>
        </m:sSup>
      </m:oMath>
      <w:r w:rsidRPr="00DF3EA7">
        <w:rPr>
          <w:rFonts w:ascii="Times New Roman" w:hAnsi="Times New Roman" w:cs="Times New Roman"/>
          <w:iCs/>
          <w:lang w:val="en-MY"/>
        </w:rPr>
        <w:t>+ D</w:t>
      </w:r>
      <w:r w:rsidRPr="00DF3EA7">
        <w:rPr>
          <w:rFonts w:ascii="Times New Roman" w:hAnsi="Times New Roman" w:cs="Times New Roman"/>
          <w:iCs/>
          <w:vertAlign w:val="subscript"/>
          <w:lang w:val="en-MY"/>
        </w:rPr>
        <w:t>455</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e>
          <m:sup>
            <m:r>
              <w:rPr>
                <w:rFonts w:ascii="Cambria Math" w:hAnsi="Cambria Math" w:cs="Times New Roman"/>
                <w:lang w:val="en-MY"/>
              </w:rPr>
              <m:t>2</m:t>
            </m:r>
          </m:sup>
        </m:sSup>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412</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oMath>
      <w:r w:rsidRPr="00DF3EA7">
        <w:rPr>
          <w:rFonts w:ascii="Times New Roman" w:hAnsi="Times New Roman" w:cs="Times New Roman"/>
          <w:iCs/>
          <w:lang w:val="en-MY"/>
        </w:rPr>
        <w:t xml:space="preserve"> + 2 D</w:t>
      </w:r>
      <w:r w:rsidRPr="00DF3EA7">
        <w:rPr>
          <w:rFonts w:ascii="Times New Roman" w:hAnsi="Times New Roman" w:cs="Times New Roman"/>
          <w:iCs/>
          <w:vertAlign w:val="subscript"/>
          <w:lang w:val="en-MY"/>
        </w:rPr>
        <w:t>413</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DF3EA7">
        <w:rPr>
          <w:rFonts w:ascii="Times New Roman" w:hAnsi="Times New Roman" w:cs="Times New Roman"/>
          <w:iCs/>
          <w:lang w:val="en-MY"/>
        </w:rPr>
        <w:t xml:space="preserve"> + 2 D</w:t>
      </w:r>
      <w:r w:rsidRPr="00DF3EA7">
        <w:rPr>
          <w:rFonts w:ascii="Times New Roman" w:hAnsi="Times New Roman" w:cs="Times New Roman"/>
          <w:iCs/>
          <w:vertAlign w:val="subscript"/>
          <w:lang w:val="en-MY"/>
        </w:rPr>
        <w:t>414</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415</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DF3EA7">
        <w:rPr>
          <w:rFonts w:ascii="Times New Roman" w:hAnsi="Times New Roman" w:cs="Times New Roman"/>
          <w:iCs/>
          <w:lang w:val="en-MY"/>
        </w:rPr>
        <w:t>+2 D</w:t>
      </w:r>
      <w:r w:rsidRPr="00DF3EA7">
        <w:rPr>
          <w:rFonts w:ascii="Times New Roman" w:hAnsi="Times New Roman" w:cs="Times New Roman"/>
          <w:iCs/>
          <w:vertAlign w:val="subscript"/>
          <w:lang w:val="en-MY"/>
        </w:rPr>
        <w:t>423</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424</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425</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434</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435</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DF3EA7">
        <w:rPr>
          <w:rFonts w:ascii="Times New Roman" w:hAnsi="Times New Roman" w:cs="Times New Roman"/>
          <w:iCs/>
          <w:lang w:val="en-MY"/>
        </w:rPr>
        <w:t>+ 2 D</w:t>
      </w:r>
      <w:r w:rsidRPr="00DF3EA7">
        <w:rPr>
          <w:rFonts w:ascii="Times New Roman" w:hAnsi="Times New Roman" w:cs="Times New Roman"/>
          <w:iCs/>
          <w:vertAlign w:val="subscript"/>
          <w:lang w:val="en-MY"/>
        </w:rPr>
        <w:t>445</w:t>
      </w:r>
      <w:r w:rsidRPr="00DF3EA7">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DF3EA7">
        <w:rPr>
          <w:rFonts w:ascii="Times New Roman" w:hAnsi="Times New Roman" w:cs="Times New Roman"/>
          <w:iCs/>
          <w:lang w:val="en-MY"/>
        </w:rPr>
        <w:t>+ D</w:t>
      </w:r>
      <w:r w:rsidRPr="00DF3EA7">
        <w:rPr>
          <w:rFonts w:ascii="Times New Roman" w:hAnsi="Times New Roman" w:cs="Times New Roman"/>
          <w:iCs/>
          <w:vertAlign w:val="subscript"/>
          <w:lang w:val="en-MY"/>
        </w:rPr>
        <w:t>4</w:t>
      </w:r>
    </w:p>
    <w:p w14:paraId="2BA3ED0F" w14:textId="77777777" w:rsidR="00DF3EA7" w:rsidRPr="00DF3EA7" w:rsidRDefault="00DF3EA7" w:rsidP="00DF3EA7">
      <w:pPr>
        <w:tabs>
          <w:tab w:val="left" w:pos="360"/>
        </w:tabs>
        <w:snapToGrid w:val="0"/>
        <w:jc w:val="both"/>
        <w:rPr>
          <w:rFonts w:ascii="Times New Roman" w:hAnsi="Times New Roman" w:cs="Times New Roman"/>
          <w:iCs/>
          <w:lang w:val="en-MY"/>
        </w:rPr>
      </w:pPr>
    </w:p>
    <w:p w14:paraId="14A2289E" w14:textId="3B16AD65" w:rsidR="00FA5E38" w:rsidRPr="00FA5E38" w:rsidRDefault="00FA5E38" w:rsidP="00FA5E38">
      <w:pPr>
        <w:tabs>
          <w:tab w:val="left" w:pos="360"/>
        </w:tabs>
        <w:snapToGrid w:val="0"/>
        <w:jc w:val="both"/>
        <w:rPr>
          <w:rFonts w:ascii="Times New Roman" w:hAnsi="Times New Roman" w:cs="Times New Roman"/>
          <w:iCs/>
          <w:lang w:val="en-MY"/>
        </w:rPr>
      </w:pPr>
      <w:r w:rsidRPr="00FA5E38">
        <w:rPr>
          <w:rFonts w:ascii="Times New Roman" w:hAnsi="Times New Roman" w:cs="Times New Roman"/>
          <w:iCs/>
          <w:lang w:val="en-MY"/>
        </w:rPr>
        <w:t>T</w:t>
      </w:r>
      <w:r w:rsidRPr="00FA5E38">
        <w:rPr>
          <w:rFonts w:ascii="Times New Roman" w:hAnsi="Times New Roman" w:cs="Times New Roman"/>
          <w:iCs/>
          <w:vertAlign w:val="subscript"/>
          <w:lang w:val="en-MY"/>
        </w:rPr>
        <w:t>5</w:t>
      </w:r>
      <w:r w:rsidRPr="00FA5E38">
        <w:rPr>
          <w:rFonts w:ascii="Times New Roman" w:hAnsi="Times New Roman" w:cs="Times New Roman"/>
          <w:iCs/>
          <w:lang w:val="en-MY"/>
        </w:rPr>
        <w:t xml:space="preserve"> = D</w:t>
      </w:r>
      <w:r w:rsidRPr="00FA5E38">
        <w:rPr>
          <w:rFonts w:ascii="Times New Roman" w:hAnsi="Times New Roman" w:cs="Times New Roman"/>
          <w:iCs/>
          <w:vertAlign w:val="subscript"/>
          <w:lang w:val="en-MY"/>
        </w:rPr>
        <w:t>51</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FA5E38">
        <w:rPr>
          <w:rFonts w:ascii="Times New Roman" w:hAnsi="Times New Roman" w:cs="Times New Roman"/>
          <w:iCs/>
          <w:vertAlign w:val="subscript"/>
          <w:lang w:val="en-MY"/>
        </w:rPr>
        <w:t>1</w:t>
      </w:r>
      <w:r w:rsidRPr="00FA5E38">
        <w:rPr>
          <w:rFonts w:ascii="Times New Roman" w:hAnsi="Times New Roman" w:cs="Times New Roman"/>
          <w:iCs/>
          <w:lang w:val="en-MY"/>
        </w:rPr>
        <w:t xml:space="preserve"> + D</w:t>
      </w:r>
      <w:r w:rsidRPr="00FA5E38">
        <w:rPr>
          <w:rFonts w:ascii="Times New Roman" w:hAnsi="Times New Roman" w:cs="Times New Roman"/>
          <w:iCs/>
          <w:vertAlign w:val="subscript"/>
          <w:lang w:val="en-MY"/>
        </w:rPr>
        <w:t>52</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FA5E38">
        <w:rPr>
          <w:rFonts w:ascii="Times New Roman" w:hAnsi="Times New Roman" w:cs="Times New Roman"/>
          <w:iCs/>
          <w:vertAlign w:val="subscript"/>
          <w:lang w:val="en-MY"/>
        </w:rPr>
        <w:t>2</w:t>
      </w:r>
      <w:r w:rsidRPr="00FA5E38">
        <w:rPr>
          <w:rFonts w:ascii="Times New Roman" w:hAnsi="Times New Roman" w:cs="Times New Roman"/>
          <w:iCs/>
          <w:lang w:val="en-MY"/>
        </w:rPr>
        <w:t xml:space="preserve"> + D</w:t>
      </w:r>
      <w:r w:rsidRPr="00FA5E38">
        <w:rPr>
          <w:rFonts w:ascii="Times New Roman" w:hAnsi="Times New Roman" w:cs="Times New Roman"/>
          <w:iCs/>
          <w:vertAlign w:val="subscript"/>
          <w:lang w:val="en-MY"/>
        </w:rPr>
        <w:t>53</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FA5E38">
        <w:rPr>
          <w:rFonts w:ascii="Times New Roman" w:hAnsi="Times New Roman" w:cs="Times New Roman"/>
          <w:iCs/>
          <w:vertAlign w:val="subscript"/>
          <w:lang w:val="en-MY"/>
        </w:rPr>
        <w:t>3</w:t>
      </w:r>
      <w:r w:rsidRPr="00FA5E38">
        <w:rPr>
          <w:rFonts w:ascii="Times New Roman" w:hAnsi="Times New Roman" w:cs="Times New Roman"/>
          <w:iCs/>
          <w:lang w:val="en-MY"/>
        </w:rPr>
        <w:t xml:space="preserve"> + D</w:t>
      </w:r>
      <w:r w:rsidRPr="00FA5E38">
        <w:rPr>
          <w:rFonts w:ascii="Times New Roman" w:hAnsi="Times New Roman" w:cs="Times New Roman"/>
          <w:iCs/>
          <w:vertAlign w:val="subscript"/>
          <w:lang w:val="en-MY"/>
        </w:rPr>
        <w:t>54</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FA5E38">
        <w:rPr>
          <w:rFonts w:ascii="Times New Roman" w:hAnsi="Times New Roman" w:cs="Times New Roman"/>
          <w:iCs/>
          <w:vertAlign w:val="subscript"/>
          <w:lang w:val="en-MY"/>
        </w:rPr>
        <w:t>4</w:t>
      </w:r>
      <w:r w:rsidRPr="00FA5E38">
        <w:rPr>
          <w:rFonts w:ascii="Times New Roman" w:hAnsi="Times New Roman" w:cs="Times New Roman"/>
          <w:iCs/>
          <w:lang w:val="en-MY"/>
        </w:rPr>
        <w:t xml:space="preserve"> + D</w:t>
      </w:r>
      <w:r w:rsidRPr="00FA5E38">
        <w:rPr>
          <w:rFonts w:ascii="Times New Roman" w:hAnsi="Times New Roman" w:cs="Times New Roman"/>
          <w:iCs/>
          <w:vertAlign w:val="subscript"/>
          <w:lang w:val="en-MY"/>
        </w:rPr>
        <w:t>55</w:t>
      </w:r>
      <m:oMath>
        <m:acc>
          <m:accPr>
            <m:chr m:val="̈"/>
            <m:ctrlPr>
              <w:rPr>
                <w:rFonts w:ascii="Cambria Math" w:hAnsi="Cambria Math" w:cs="Times New Roman"/>
                <w:i/>
                <w:iCs/>
                <w:lang w:val="en-MY"/>
              </w:rPr>
            </m:ctrlPr>
          </m:accPr>
          <m:e>
            <m:r>
              <w:rPr>
                <w:rFonts w:ascii="Cambria Math" w:hAnsi="Cambria Math" w:cs="Times New Roman"/>
                <w:lang w:val="en-MY"/>
              </w:rPr>
              <m:t>ϴ</m:t>
            </m:r>
          </m:e>
        </m:acc>
      </m:oMath>
      <w:r w:rsidRPr="00FA5E38">
        <w:rPr>
          <w:rFonts w:ascii="Times New Roman" w:hAnsi="Times New Roman" w:cs="Times New Roman"/>
          <w:iCs/>
          <w:vertAlign w:val="subscript"/>
          <w:lang w:val="en-MY"/>
        </w:rPr>
        <w:t>5</w:t>
      </w:r>
      <w:r w:rsidRPr="00FA5E38">
        <w:rPr>
          <w:rFonts w:ascii="Times New Roman" w:hAnsi="Times New Roman" w:cs="Times New Roman"/>
          <w:iCs/>
          <w:lang w:val="en-MY"/>
        </w:rPr>
        <w:t xml:space="preserve"> + D</w:t>
      </w:r>
      <w:r w:rsidRPr="00FA5E38">
        <w:rPr>
          <w:rFonts w:ascii="Times New Roman" w:hAnsi="Times New Roman" w:cs="Times New Roman"/>
          <w:iCs/>
          <w:vertAlign w:val="subscript"/>
          <w:lang w:val="en-MY"/>
        </w:rPr>
        <w:t>511</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e>
          <m:sup>
            <m:r>
              <w:rPr>
                <w:rFonts w:ascii="Cambria Math" w:hAnsi="Cambria Math" w:cs="Times New Roman"/>
                <w:lang w:val="en-MY"/>
              </w:rPr>
              <m:t>2</m:t>
            </m:r>
          </m:sup>
        </m:sSup>
      </m:oMath>
      <w:r w:rsidRPr="00FA5E38">
        <w:rPr>
          <w:rFonts w:ascii="Times New Roman" w:hAnsi="Times New Roman" w:cs="Times New Roman"/>
          <w:iCs/>
          <w:lang w:val="en-MY"/>
        </w:rPr>
        <w:t>+ D</w:t>
      </w:r>
      <w:r w:rsidRPr="00FA5E38">
        <w:rPr>
          <w:rFonts w:ascii="Times New Roman" w:hAnsi="Times New Roman" w:cs="Times New Roman"/>
          <w:iCs/>
          <w:vertAlign w:val="subscript"/>
          <w:lang w:val="en-MY"/>
        </w:rPr>
        <w:t>522</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e>
          <m:sup>
            <m:r>
              <w:rPr>
                <w:rFonts w:ascii="Cambria Math" w:hAnsi="Cambria Math" w:cs="Times New Roman"/>
                <w:lang w:val="en-MY"/>
              </w:rPr>
              <m:t>2</m:t>
            </m:r>
          </m:sup>
        </m:sSup>
      </m:oMath>
      <w:r w:rsidRPr="00FA5E38">
        <w:rPr>
          <w:rFonts w:ascii="Times New Roman" w:hAnsi="Times New Roman" w:cs="Times New Roman"/>
          <w:iCs/>
          <w:lang w:val="en-MY"/>
        </w:rPr>
        <w:t>+ D</w:t>
      </w:r>
      <w:r w:rsidRPr="00FA5E38">
        <w:rPr>
          <w:rFonts w:ascii="Times New Roman" w:hAnsi="Times New Roman" w:cs="Times New Roman"/>
          <w:iCs/>
          <w:vertAlign w:val="subscript"/>
          <w:lang w:val="en-MY"/>
        </w:rPr>
        <w:t>533</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e>
          <m:sup>
            <m:r>
              <w:rPr>
                <w:rFonts w:ascii="Cambria Math" w:hAnsi="Cambria Math" w:cs="Times New Roman"/>
                <w:lang w:val="en-MY"/>
              </w:rPr>
              <m:t>2</m:t>
            </m:r>
          </m:sup>
        </m:sSup>
      </m:oMath>
      <w:r w:rsidRPr="00FA5E38">
        <w:rPr>
          <w:rFonts w:ascii="Times New Roman" w:hAnsi="Times New Roman" w:cs="Times New Roman"/>
          <w:iCs/>
          <w:lang w:val="en-MY"/>
        </w:rPr>
        <w:t>+ D</w:t>
      </w:r>
      <w:r w:rsidRPr="00FA5E38">
        <w:rPr>
          <w:rFonts w:ascii="Times New Roman" w:hAnsi="Times New Roman" w:cs="Times New Roman"/>
          <w:iCs/>
          <w:vertAlign w:val="subscript"/>
          <w:lang w:val="en-MY"/>
        </w:rPr>
        <w:t>544</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e>
          <m:sup>
            <m:r>
              <w:rPr>
                <w:rFonts w:ascii="Cambria Math" w:hAnsi="Cambria Math" w:cs="Times New Roman"/>
                <w:lang w:val="en-MY"/>
              </w:rPr>
              <m:t>2</m:t>
            </m:r>
          </m:sup>
        </m:sSup>
      </m:oMath>
      <w:r w:rsidRPr="00FA5E38">
        <w:rPr>
          <w:rFonts w:ascii="Times New Roman" w:hAnsi="Times New Roman" w:cs="Times New Roman"/>
          <w:iCs/>
          <w:lang w:val="en-MY"/>
        </w:rPr>
        <w:t>+ D</w:t>
      </w:r>
      <w:r w:rsidRPr="00FA5E38">
        <w:rPr>
          <w:rFonts w:ascii="Times New Roman" w:hAnsi="Times New Roman" w:cs="Times New Roman"/>
          <w:iCs/>
          <w:vertAlign w:val="subscript"/>
          <w:lang w:val="en-MY"/>
        </w:rPr>
        <w:t>555</w:t>
      </w:r>
      <m:oMath>
        <m:sSup>
          <m:sSupPr>
            <m:ctrlPr>
              <w:rPr>
                <w:rFonts w:ascii="Cambria Math" w:hAnsi="Cambria Math" w:cs="Times New Roman"/>
                <w:i/>
                <w:iCs/>
                <w:lang w:val="en-MY"/>
              </w:rPr>
            </m:ctrlPr>
          </m:sSupPr>
          <m:e>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e>
          <m:sup>
            <m:r>
              <w:rPr>
                <w:rFonts w:ascii="Cambria Math" w:hAnsi="Cambria Math" w:cs="Times New Roman"/>
                <w:lang w:val="en-MY"/>
              </w:rPr>
              <m:t>2</m:t>
            </m:r>
          </m:sup>
        </m:sSup>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512</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oMath>
      <w:r w:rsidRPr="00FA5E38">
        <w:rPr>
          <w:rFonts w:ascii="Times New Roman" w:hAnsi="Times New Roman" w:cs="Times New Roman"/>
          <w:iCs/>
          <w:lang w:val="en-MY"/>
        </w:rPr>
        <w:t xml:space="preserve"> + 2 D</w:t>
      </w:r>
      <w:r w:rsidRPr="00FA5E38">
        <w:rPr>
          <w:rFonts w:ascii="Times New Roman" w:hAnsi="Times New Roman" w:cs="Times New Roman"/>
          <w:iCs/>
          <w:vertAlign w:val="subscript"/>
          <w:lang w:val="en-MY"/>
        </w:rPr>
        <w:t>513</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FA5E38">
        <w:rPr>
          <w:rFonts w:ascii="Times New Roman" w:hAnsi="Times New Roman" w:cs="Times New Roman"/>
          <w:iCs/>
          <w:lang w:val="en-MY"/>
        </w:rPr>
        <w:t xml:space="preserve"> + 2 D</w:t>
      </w:r>
      <w:r w:rsidRPr="00FA5E38">
        <w:rPr>
          <w:rFonts w:ascii="Times New Roman" w:hAnsi="Times New Roman" w:cs="Times New Roman"/>
          <w:iCs/>
          <w:vertAlign w:val="subscript"/>
          <w:lang w:val="en-MY"/>
        </w:rPr>
        <w:t>514</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515</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1</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523</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524</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525</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2</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534</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535</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3</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FA5E38">
        <w:rPr>
          <w:rFonts w:ascii="Times New Roman" w:hAnsi="Times New Roman" w:cs="Times New Roman"/>
          <w:iCs/>
          <w:lang w:val="en-MY"/>
        </w:rPr>
        <w:t>+ 2 D</w:t>
      </w:r>
      <w:r w:rsidRPr="00FA5E38">
        <w:rPr>
          <w:rFonts w:ascii="Times New Roman" w:hAnsi="Times New Roman" w:cs="Times New Roman"/>
          <w:iCs/>
          <w:vertAlign w:val="subscript"/>
          <w:lang w:val="en-MY"/>
        </w:rPr>
        <w:t>545</w:t>
      </w:r>
      <w:r w:rsidRPr="00FA5E38">
        <w:rPr>
          <w:rFonts w:ascii="Times New Roman" w:hAnsi="Times New Roman" w:cs="Times New Roman"/>
          <w:iCs/>
          <w:lang w:val="en-MY"/>
        </w:rPr>
        <w:t xml:space="preserve"> </w:t>
      </w:r>
      <m:oMath>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4</m:t>
            </m:r>
          </m:sub>
        </m:sSub>
        <m:sSub>
          <m:sSubPr>
            <m:ctrlPr>
              <w:rPr>
                <w:rFonts w:ascii="Cambria Math" w:hAnsi="Cambria Math" w:cs="Times New Roman"/>
                <w:i/>
                <w:iCs/>
                <w:lang w:val="en-MY"/>
              </w:rPr>
            </m:ctrlPr>
          </m:sSubPr>
          <m:e>
            <m:acc>
              <m:accPr>
                <m:chr m:val="̇"/>
                <m:ctrlPr>
                  <w:rPr>
                    <w:rFonts w:ascii="Cambria Math" w:hAnsi="Cambria Math" w:cs="Times New Roman"/>
                    <w:i/>
                    <w:iCs/>
                    <w:lang w:val="en-MY"/>
                  </w:rPr>
                </m:ctrlPr>
              </m:accPr>
              <m:e>
                <m:r>
                  <w:rPr>
                    <w:rFonts w:ascii="Cambria Math" w:hAnsi="Cambria Math" w:cs="Times New Roman"/>
                    <w:lang w:val="en-MY"/>
                  </w:rPr>
                  <m:t>ϴ</m:t>
                </m:r>
              </m:e>
            </m:acc>
          </m:e>
          <m:sub>
            <m:r>
              <w:rPr>
                <w:rFonts w:ascii="Cambria Math" w:hAnsi="Cambria Math" w:cs="Times New Roman"/>
                <w:lang w:val="en-MY"/>
              </w:rPr>
              <m:t>5</m:t>
            </m:r>
          </m:sub>
        </m:sSub>
      </m:oMath>
      <w:r w:rsidRPr="00FA5E38">
        <w:rPr>
          <w:rFonts w:ascii="Times New Roman" w:hAnsi="Times New Roman" w:cs="Times New Roman"/>
          <w:iCs/>
          <w:lang w:val="en-MY"/>
        </w:rPr>
        <w:t>+ D</w:t>
      </w:r>
      <w:r w:rsidRPr="00FA5E38">
        <w:rPr>
          <w:rFonts w:ascii="Times New Roman" w:hAnsi="Times New Roman" w:cs="Times New Roman"/>
          <w:iCs/>
          <w:vertAlign w:val="subscript"/>
          <w:lang w:val="en-MY"/>
        </w:rPr>
        <w:t>5</w:t>
      </w:r>
    </w:p>
    <w:p w14:paraId="2BFD01C0" w14:textId="77777777" w:rsidR="00FA5E38" w:rsidRPr="00FA5E38" w:rsidRDefault="00FA5E38" w:rsidP="00FA5E38">
      <w:pPr>
        <w:tabs>
          <w:tab w:val="left" w:pos="360"/>
        </w:tabs>
        <w:snapToGrid w:val="0"/>
        <w:jc w:val="both"/>
        <w:rPr>
          <w:rFonts w:ascii="Times New Roman" w:hAnsi="Times New Roman" w:cs="Times New Roman"/>
          <w:iCs/>
          <w:lang w:val="en-MY"/>
        </w:rPr>
      </w:pPr>
    </w:p>
    <w:p w14:paraId="00937CA6" w14:textId="77777777" w:rsidR="00FB59A5" w:rsidRPr="00FB59A5" w:rsidRDefault="00FB59A5" w:rsidP="00FB59A5">
      <w:pPr>
        <w:tabs>
          <w:tab w:val="left" w:pos="360"/>
        </w:tabs>
        <w:snapToGrid w:val="0"/>
        <w:jc w:val="both"/>
        <w:rPr>
          <w:rFonts w:ascii="Times New Roman" w:hAnsi="Times New Roman" w:cs="Times New Roman"/>
          <w:iCs/>
          <w:lang w:val="en-MY"/>
        </w:rPr>
      </w:pPr>
    </w:p>
    <w:p w14:paraId="2D3982FD" w14:textId="4632165E" w:rsidR="00F21C23" w:rsidRPr="00F21C23" w:rsidRDefault="008759A9" w:rsidP="00D4677B">
      <w:pPr>
        <w:tabs>
          <w:tab w:val="left" w:pos="360"/>
        </w:tabs>
        <w:snapToGrid w:val="0"/>
        <w:jc w:val="both"/>
        <w:rPr>
          <w:rFonts w:ascii="Times New Roman" w:hAnsi="Times New Roman" w:cs="Times New Roman"/>
          <w:iCs/>
          <w:lang w:val="en-US"/>
        </w:rPr>
      </w:pPr>
      <w:r>
        <w:rPr>
          <w:rFonts w:ascii="Times New Roman" w:hAnsi="Times New Roman" w:cs="Times New Roman"/>
          <w:iCs/>
          <w:lang w:val="en-US"/>
        </w:rPr>
        <w:t>Since the</w:t>
      </w:r>
      <w:r w:rsidR="002B2866">
        <w:rPr>
          <w:rFonts w:ascii="Times New Roman" w:hAnsi="Times New Roman" w:cs="Times New Roman"/>
          <w:iCs/>
          <w:lang w:val="en-US"/>
        </w:rPr>
        <w:t xml:space="preserve"> actual result</w:t>
      </w:r>
      <w:r>
        <w:rPr>
          <w:rFonts w:ascii="Times New Roman" w:hAnsi="Times New Roman" w:cs="Times New Roman"/>
          <w:iCs/>
          <w:lang w:val="en-US"/>
        </w:rPr>
        <w:t xml:space="preserve"> is very long, it</w:t>
      </w:r>
      <w:r w:rsidR="002B2866">
        <w:rPr>
          <w:rFonts w:ascii="Times New Roman" w:hAnsi="Times New Roman" w:cs="Times New Roman"/>
          <w:iCs/>
          <w:lang w:val="en-US"/>
        </w:rPr>
        <w:t xml:space="preserve"> is calculated with MATLAB and</w:t>
      </w:r>
      <w:r w:rsidR="00D50D32">
        <w:rPr>
          <w:rFonts w:ascii="Times New Roman" w:hAnsi="Times New Roman" w:cs="Times New Roman"/>
          <w:iCs/>
          <w:lang w:val="en-US"/>
        </w:rPr>
        <w:t xml:space="preserve"> saved in </w:t>
      </w:r>
      <w:r w:rsidR="009315D2" w:rsidRPr="009315D2">
        <w:rPr>
          <w:rFonts w:ascii="Times New Roman" w:hAnsi="Times New Roman" w:cs="Times New Roman"/>
          <w:iCs/>
          <w:lang w:val="en-US"/>
        </w:rPr>
        <w:t>LinkTorqueCalculation</w:t>
      </w:r>
      <w:r w:rsidR="00A93813">
        <w:rPr>
          <w:rFonts w:ascii="Times New Roman" w:hAnsi="Times New Roman" w:cs="Times New Roman"/>
          <w:iCs/>
          <w:lang w:val="en-US"/>
        </w:rPr>
        <w:t>.</w:t>
      </w:r>
      <w:r w:rsidR="00D50D32">
        <w:rPr>
          <w:rFonts w:ascii="Times New Roman" w:hAnsi="Times New Roman" w:cs="Times New Roman"/>
          <w:iCs/>
          <w:lang w:val="en-US"/>
        </w:rPr>
        <w:t>txt file.</w:t>
      </w:r>
    </w:p>
    <w:p w14:paraId="7712C9EF" w14:textId="77777777" w:rsidR="00F21C23" w:rsidRPr="00F21C23" w:rsidRDefault="00F21C23" w:rsidP="009C2724">
      <w:pPr>
        <w:tabs>
          <w:tab w:val="left" w:pos="360"/>
        </w:tabs>
        <w:snapToGrid w:val="0"/>
        <w:rPr>
          <w:rFonts w:ascii="Times New Roman" w:hAnsi="Times New Roman" w:cs="Times New Roman"/>
          <w:iCs/>
          <w:lang w:val="en-US"/>
        </w:rPr>
      </w:pPr>
    </w:p>
    <w:p w14:paraId="27FCA494" w14:textId="5D57FFF5" w:rsidR="001D6CF4" w:rsidRDefault="001D6CF4" w:rsidP="009C2724">
      <w:pPr>
        <w:tabs>
          <w:tab w:val="left" w:pos="360"/>
        </w:tabs>
        <w:snapToGrid w:val="0"/>
        <w:rPr>
          <w:rFonts w:ascii="Times New Roman" w:hAnsi="Times New Roman" w:cs="Times New Roman"/>
          <w:i/>
          <w:lang w:val="en-US"/>
        </w:rPr>
      </w:pPr>
      <w:r>
        <w:rPr>
          <w:rFonts w:ascii="Times New Roman" w:hAnsi="Times New Roman" w:cs="Times New Roman"/>
          <w:i/>
          <w:lang w:val="en-US"/>
        </w:rPr>
        <w:t>4.4 Trajectory Planning Analysis</w:t>
      </w:r>
    </w:p>
    <w:p w14:paraId="5A928335" w14:textId="004C4A28" w:rsidR="00D25255" w:rsidRDefault="00D25255" w:rsidP="009C2724">
      <w:pPr>
        <w:tabs>
          <w:tab w:val="left" w:pos="360"/>
        </w:tabs>
        <w:snapToGrid w:val="0"/>
        <w:rPr>
          <w:rFonts w:ascii="Times New Roman" w:hAnsi="Times New Roman" w:cs="Times New Roman"/>
          <w:iCs/>
          <w:lang w:val="en-US"/>
        </w:rPr>
      </w:pPr>
    </w:p>
    <w:p w14:paraId="5B80E4C6" w14:textId="004C4A28" w:rsidR="001D6CF4" w:rsidRDefault="00E864C4" w:rsidP="00E864C4">
      <w:pPr>
        <w:tabs>
          <w:tab w:val="left" w:pos="360"/>
        </w:tabs>
        <w:snapToGrid w:val="0"/>
        <w:jc w:val="both"/>
        <w:rPr>
          <w:rFonts w:ascii="Times New Roman" w:hAnsi="Times New Roman" w:cs="Times New Roman"/>
          <w:iCs/>
          <w:lang w:val="en-US"/>
        </w:rPr>
      </w:pPr>
      <w:r w:rsidRPr="00E864C4">
        <w:rPr>
          <w:rFonts w:ascii="Times New Roman" w:hAnsi="Times New Roman" w:cs="Times New Roman"/>
          <w:iCs/>
          <w:lang w:val="en-US"/>
        </w:rPr>
        <w:t>The purpose of trajectory planning for robotic arms is to determine the optimal path and motion sequence that enables the arm to reach a desired position or execute a specific task. It involves designing a continuous and smooth trajectory, considering the physical limitations of the robot, such as joint angles, joint velocities, and joint accelerations.</w:t>
      </w:r>
    </w:p>
    <w:p w14:paraId="4BD082F5" w14:textId="004C4A28" w:rsidR="00E864C4" w:rsidRDefault="00E864C4" w:rsidP="00E864C4">
      <w:pPr>
        <w:tabs>
          <w:tab w:val="left" w:pos="360"/>
        </w:tabs>
        <w:snapToGrid w:val="0"/>
        <w:jc w:val="both"/>
        <w:rPr>
          <w:rFonts w:ascii="Times New Roman" w:hAnsi="Times New Roman" w:cs="Times New Roman"/>
          <w:iCs/>
          <w:lang w:val="en-US"/>
        </w:rPr>
      </w:pPr>
    </w:p>
    <w:p w14:paraId="27EC85B0" w14:textId="03A196A8" w:rsidR="00F05044" w:rsidRDefault="00F05044" w:rsidP="00F05044">
      <w:pPr>
        <w:tabs>
          <w:tab w:val="left" w:pos="360"/>
        </w:tabs>
        <w:snapToGrid w:val="0"/>
        <w:jc w:val="center"/>
        <w:rPr>
          <w:rFonts w:ascii="Times New Roman" w:hAnsi="Times New Roman" w:cs="Times New Roman"/>
          <w:iCs/>
          <w:lang w:val="en-US"/>
        </w:rPr>
      </w:pPr>
      <w:r w:rsidRPr="00F05044">
        <w:rPr>
          <w:rFonts w:ascii="Times New Roman" w:hAnsi="Times New Roman" w:cs="Times New Roman"/>
          <w:iCs/>
          <w:noProof/>
          <w:lang w:val="en-US"/>
        </w:rPr>
        <w:drawing>
          <wp:inline distT="0" distB="0" distL="0" distR="0" wp14:anchorId="691D57B0" wp14:editId="0E94EC48">
            <wp:extent cx="3048000" cy="2826052"/>
            <wp:effectExtent l="0" t="0" r="0" b="0"/>
            <wp:docPr id="1458706707" name="Picture 145870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6707" name=""/>
                    <pic:cNvPicPr/>
                  </pic:nvPicPr>
                  <pic:blipFill>
                    <a:blip r:embed="rId42"/>
                    <a:stretch>
                      <a:fillRect/>
                    </a:stretch>
                  </pic:blipFill>
                  <pic:spPr>
                    <a:xfrm>
                      <a:off x="0" y="0"/>
                      <a:ext cx="3049478" cy="2827422"/>
                    </a:xfrm>
                    <a:prstGeom prst="rect">
                      <a:avLst/>
                    </a:prstGeom>
                  </pic:spPr>
                </pic:pic>
              </a:graphicData>
            </a:graphic>
          </wp:inline>
        </w:drawing>
      </w:r>
    </w:p>
    <w:p w14:paraId="6AB21302" w14:textId="1FD91A65" w:rsidR="00F05044" w:rsidRPr="00AD1FBE" w:rsidRDefault="00F05044" w:rsidP="00F05044">
      <w:pPr>
        <w:tabs>
          <w:tab w:val="left" w:pos="360"/>
        </w:tabs>
        <w:snapToGrid w:val="0"/>
        <w:jc w:val="center"/>
        <w:rPr>
          <w:rFonts w:ascii="Times New Roman" w:hAnsi="Times New Roman" w:cs="Times New Roman"/>
          <w:bCs/>
          <w:i/>
          <w:lang w:val="en-US"/>
        </w:rPr>
      </w:pPr>
      <w:r w:rsidRPr="00AD1FBE">
        <w:rPr>
          <w:rFonts w:ascii="Times New Roman" w:hAnsi="Times New Roman" w:cs="Times New Roman"/>
          <w:bCs/>
          <w:i/>
          <w:lang w:val="en-US"/>
        </w:rPr>
        <w:t xml:space="preserve">Figure </w:t>
      </w:r>
      <w:r w:rsidR="001D7939" w:rsidRPr="00AD1FBE">
        <w:rPr>
          <w:rFonts w:ascii="Times New Roman" w:hAnsi="Times New Roman" w:cs="Times New Roman"/>
          <w:bCs/>
          <w:i/>
          <w:lang w:val="en-US"/>
        </w:rPr>
        <w:t>15</w:t>
      </w:r>
      <w:r w:rsidRPr="00AD1FBE">
        <w:rPr>
          <w:rFonts w:ascii="Times New Roman" w:hAnsi="Times New Roman" w:cs="Times New Roman"/>
          <w:bCs/>
          <w:i/>
          <w:lang w:val="en-US"/>
        </w:rPr>
        <w:t>: Peter</w:t>
      </w:r>
      <w:r w:rsidR="00C804B6" w:rsidRPr="00AD1FBE">
        <w:rPr>
          <w:rFonts w:ascii="Times New Roman" w:hAnsi="Times New Roman" w:cs="Times New Roman"/>
          <w:bCs/>
          <w:i/>
          <w:lang w:val="en-US"/>
        </w:rPr>
        <w:t xml:space="preserve"> </w:t>
      </w:r>
      <w:r w:rsidRPr="00AD1FBE">
        <w:rPr>
          <w:rFonts w:ascii="Times New Roman" w:hAnsi="Times New Roman" w:cs="Times New Roman"/>
          <w:bCs/>
          <w:i/>
          <w:lang w:val="en-US"/>
        </w:rPr>
        <w:t>Co</w:t>
      </w:r>
      <w:r w:rsidR="00C804B6" w:rsidRPr="00AD1FBE">
        <w:rPr>
          <w:rFonts w:ascii="Times New Roman" w:hAnsi="Times New Roman" w:cs="Times New Roman"/>
          <w:bCs/>
          <w:i/>
          <w:lang w:val="en-US"/>
        </w:rPr>
        <w:t>r</w:t>
      </w:r>
      <w:r w:rsidRPr="00AD1FBE">
        <w:rPr>
          <w:rFonts w:ascii="Times New Roman" w:hAnsi="Times New Roman" w:cs="Times New Roman"/>
          <w:bCs/>
          <w:i/>
          <w:lang w:val="en-US"/>
        </w:rPr>
        <w:t>ke Robotic Toolbox simulation of the</w:t>
      </w:r>
      <w:r w:rsidR="00A10C42" w:rsidRPr="00AD1FBE">
        <w:rPr>
          <w:rFonts w:ascii="Times New Roman" w:hAnsi="Times New Roman" w:cs="Times New Roman"/>
          <w:bCs/>
          <w:i/>
          <w:lang w:val="en-US"/>
        </w:rPr>
        <w:t xml:space="preserve"> standby position of</w:t>
      </w:r>
      <w:r w:rsidRPr="00AD1FBE">
        <w:rPr>
          <w:rFonts w:ascii="Times New Roman" w:hAnsi="Times New Roman" w:cs="Times New Roman"/>
          <w:bCs/>
          <w:i/>
          <w:lang w:val="en-US"/>
        </w:rPr>
        <w:t xml:space="preserve"> 6DOF robotic arm.</w:t>
      </w:r>
    </w:p>
    <w:p w14:paraId="7CA63164" w14:textId="2A60797A" w:rsidR="00A10C42" w:rsidRDefault="00A10C42" w:rsidP="00F05044">
      <w:pPr>
        <w:tabs>
          <w:tab w:val="left" w:pos="360"/>
        </w:tabs>
        <w:snapToGrid w:val="0"/>
        <w:jc w:val="center"/>
        <w:rPr>
          <w:rFonts w:ascii="Times New Roman" w:hAnsi="Times New Roman" w:cs="Times New Roman"/>
          <w:b/>
          <w:bCs/>
          <w:iCs/>
          <w:color w:val="000000" w:themeColor="text1"/>
          <w:lang w:val="en-US"/>
        </w:rPr>
      </w:pPr>
    </w:p>
    <w:p w14:paraId="488C94BD" w14:textId="6AAB2822" w:rsidR="00A10C42" w:rsidRDefault="0009371E" w:rsidP="00F05044">
      <w:pPr>
        <w:tabs>
          <w:tab w:val="left" w:pos="360"/>
        </w:tabs>
        <w:snapToGrid w:val="0"/>
        <w:jc w:val="center"/>
        <w:rPr>
          <w:rFonts w:ascii="Times New Roman" w:hAnsi="Times New Roman" w:cs="Times New Roman"/>
          <w:b/>
          <w:bCs/>
          <w:iCs/>
          <w:color w:val="000000" w:themeColor="text1"/>
          <w:lang w:val="en-US"/>
        </w:rPr>
      </w:pPr>
      <w:r w:rsidRPr="0009371E">
        <w:rPr>
          <w:rFonts w:ascii="Times New Roman" w:hAnsi="Times New Roman" w:cs="Times New Roman"/>
          <w:b/>
          <w:bCs/>
          <w:iCs/>
          <w:noProof/>
          <w:color w:val="000000" w:themeColor="text1"/>
          <w:lang w:val="en-US"/>
        </w:rPr>
        <w:drawing>
          <wp:inline distT="0" distB="0" distL="0" distR="0" wp14:anchorId="432F8DAC" wp14:editId="463B83A4">
            <wp:extent cx="3200400" cy="1576070"/>
            <wp:effectExtent l="0" t="0" r="0" b="5080"/>
            <wp:docPr id="1927013755" name="Picture 1927013755"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3755" name="Picture 1" descr="A picture containing diagram, line, plot, screenshot&#10;&#10;Description automatically generated"/>
                    <pic:cNvPicPr/>
                  </pic:nvPicPr>
                  <pic:blipFill>
                    <a:blip r:embed="rId43"/>
                    <a:stretch>
                      <a:fillRect/>
                    </a:stretch>
                  </pic:blipFill>
                  <pic:spPr>
                    <a:xfrm>
                      <a:off x="0" y="0"/>
                      <a:ext cx="3200400" cy="1576070"/>
                    </a:xfrm>
                    <a:prstGeom prst="rect">
                      <a:avLst/>
                    </a:prstGeom>
                  </pic:spPr>
                </pic:pic>
              </a:graphicData>
            </a:graphic>
          </wp:inline>
        </w:drawing>
      </w:r>
    </w:p>
    <w:p w14:paraId="5745EF30" w14:textId="26180D07" w:rsidR="0009371E" w:rsidRPr="00AD1FBE" w:rsidRDefault="0009371E" w:rsidP="00F05044">
      <w:pPr>
        <w:tabs>
          <w:tab w:val="left" w:pos="360"/>
        </w:tabs>
        <w:snapToGrid w:val="0"/>
        <w:jc w:val="center"/>
        <w:rPr>
          <w:rFonts w:ascii="Times New Roman" w:hAnsi="Times New Roman" w:cs="Times New Roman"/>
          <w:bCs/>
          <w:i/>
          <w:lang w:val="en-US"/>
        </w:rPr>
      </w:pPr>
      <w:r w:rsidRPr="00AD1FBE">
        <w:rPr>
          <w:rFonts w:ascii="Times New Roman" w:hAnsi="Times New Roman" w:cs="Times New Roman"/>
          <w:bCs/>
          <w:i/>
          <w:lang w:val="en-US"/>
        </w:rPr>
        <w:t xml:space="preserve">Figure </w:t>
      </w:r>
      <w:r w:rsidR="001D7939" w:rsidRPr="00AD1FBE">
        <w:rPr>
          <w:rFonts w:ascii="Times New Roman" w:hAnsi="Times New Roman" w:cs="Times New Roman"/>
          <w:bCs/>
          <w:i/>
          <w:lang w:val="en-US"/>
        </w:rPr>
        <w:t>16</w:t>
      </w:r>
      <w:r w:rsidRPr="00AD1FBE">
        <w:rPr>
          <w:rFonts w:ascii="Times New Roman" w:hAnsi="Times New Roman" w:cs="Times New Roman"/>
          <w:bCs/>
          <w:i/>
          <w:lang w:val="en-US"/>
        </w:rPr>
        <w:t>: Trajectory planning</w:t>
      </w:r>
      <w:r w:rsidR="00664562" w:rsidRPr="00AD1FBE">
        <w:rPr>
          <w:rFonts w:ascii="Times New Roman" w:hAnsi="Times New Roman" w:cs="Times New Roman"/>
          <w:bCs/>
          <w:i/>
          <w:lang w:val="en-US"/>
        </w:rPr>
        <w:t xml:space="preserve"> for the pre-defined path to determine the suitability of such motion.</w:t>
      </w:r>
    </w:p>
    <w:p w14:paraId="12AF9B96" w14:textId="77777777" w:rsidR="00664562" w:rsidRDefault="00664562" w:rsidP="00664562">
      <w:pPr>
        <w:tabs>
          <w:tab w:val="left" w:pos="360"/>
        </w:tabs>
        <w:snapToGrid w:val="0"/>
        <w:rPr>
          <w:rFonts w:ascii="Times New Roman" w:hAnsi="Times New Roman" w:cs="Times New Roman"/>
          <w:b/>
          <w:bCs/>
          <w:iCs/>
          <w:color w:val="000000" w:themeColor="text1"/>
          <w:lang w:val="en-US"/>
        </w:rPr>
      </w:pPr>
    </w:p>
    <w:p w14:paraId="1DF81616" w14:textId="27036786" w:rsidR="00664562" w:rsidRDefault="00B86FAD" w:rsidP="004B12B2">
      <w:pPr>
        <w:tabs>
          <w:tab w:val="left" w:pos="360"/>
        </w:tabs>
        <w:snapToGrid w:val="0"/>
        <w:jc w:val="both"/>
        <w:rPr>
          <w:rFonts w:ascii="Times New Roman" w:eastAsia="Yu Mincho" w:hAnsi="Times New Roman" w:cs="Times New Roman"/>
          <w:iCs/>
          <w:color w:val="000000" w:themeColor="text1"/>
          <w:lang w:val="en-MY" w:eastAsia="ja-JP"/>
        </w:rPr>
      </w:pPr>
      <w:r>
        <w:rPr>
          <w:rFonts w:ascii="Times New Roman" w:hAnsi="Times New Roman" w:cs="Times New Roman"/>
          <w:iCs/>
          <w:color w:val="000000" w:themeColor="text1"/>
          <w:lang w:val="en-US"/>
        </w:rPr>
        <w:t xml:space="preserve">From the trajectory graph above, it is to ensure the acceleration and velocity of the motion is reasonable </w:t>
      </w:r>
      <w:r w:rsidR="00C33019">
        <w:rPr>
          <w:rFonts w:ascii="Times New Roman" w:hAnsi="Times New Roman" w:cs="Times New Roman"/>
          <w:iCs/>
          <w:color w:val="000000" w:themeColor="text1"/>
          <w:lang w:val="en-US"/>
        </w:rPr>
        <w:t>within the limit specification of the servo motor MG</w:t>
      </w:r>
      <w:r w:rsidR="006D102B">
        <w:rPr>
          <w:rFonts w:ascii="Times New Roman" w:hAnsi="Times New Roman" w:cs="Times New Roman"/>
          <w:iCs/>
          <w:color w:val="000000" w:themeColor="text1"/>
          <w:lang w:val="en-US"/>
        </w:rPr>
        <w:t xml:space="preserve">996R. </w:t>
      </w:r>
      <w:r w:rsidR="00DB78B1">
        <w:rPr>
          <w:rFonts w:ascii="Times New Roman" w:hAnsi="Times New Roman" w:cs="Times New Roman"/>
          <w:iCs/>
          <w:color w:val="000000" w:themeColor="text1"/>
          <w:lang w:val="en-US"/>
        </w:rPr>
        <w:t xml:space="preserve">It allows </w:t>
      </w:r>
      <w:r w:rsidR="000F2384">
        <w:rPr>
          <w:rFonts w:ascii="Times New Roman" w:hAnsi="Times New Roman" w:cs="Times New Roman"/>
          <w:iCs/>
          <w:color w:val="000000" w:themeColor="text1"/>
          <w:lang w:val="en-US"/>
        </w:rPr>
        <w:t xml:space="preserve">us to evaluate the </w:t>
      </w:r>
      <w:r w:rsidR="004B12B2">
        <w:rPr>
          <w:rFonts w:ascii="Times New Roman" w:hAnsi="Times New Roman" w:cs="Times New Roman"/>
          <w:iCs/>
          <w:color w:val="000000" w:themeColor="text1"/>
          <w:lang w:val="en-US"/>
        </w:rPr>
        <w:t>system’s</w:t>
      </w:r>
      <w:r w:rsidR="000F2384">
        <w:rPr>
          <w:rFonts w:ascii="Times New Roman" w:hAnsi="Times New Roman" w:cs="Times New Roman"/>
          <w:iCs/>
          <w:color w:val="000000" w:themeColor="text1"/>
          <w:lang w:val="en-US"/>
        </w:rPr>
        <w:t xml:space="preserve"> functionality and </w:t>
      </w:r>
      <w:r w:rsidR="00701495">
        <w:rPr>
          <w:rFonts w:ascii="Times New Roman" w:hAnsi="Times New Roman" w:cs="Times New Roman"/>
          <w:iCs/>
          <w:color w:val="000000" w:themeColor="text1"/>
          <w:lang w:val="en-US"/>
        </w:rPr>
        <w:t>behavior</w:t>
      </w:r>
      <w:r w:rsidR="004B12B2">
        <w:rPr>
          <w:rFonts w:ascii="Times New Roman" w:hAnsi="Times New Roman" w:cs="Times New Roman"/>
          <w:iCs/>
          <w:color w:val="000000" w:themeColor="text1"/>
          <w:lang w:val="en-US"/>
        </w:rPr>
        <w:t xml:space="preserve"> as well as visualizing the robotic arm motion in workspace. </w:t>
      </w:r>
      <w:r w:rsidR="00664562">
        <w:rPr>
          <w:rFonts w:ascii="Times New Roman" w:hAnsi="Times New Roman" w:cs="Times New Roman"/>
          <w:iCs/>
          <w:color w:val="000000" w:themeColor="text1"/>
          <w:lang w:val="en-US"/>
        </w:rPr>
        <w:t xml:space="preserve">The </w:t>
      </w:r>
      <w:r w:rsidR="00664562">
        <w:rPr>
          <w:rFonts w:ascii="Times New Roman" w:eastAsia="Yu Mincho" w:hAnsi="Times New Roman" w:cs="Times New Roman"/>
          <w:iCs/>
          <w:color w:val="000000" w:themeColor="text1"/>
          <w:lang w:val="en-MY" w:eastAsia="ja-JP"/>
        </w:rPr>
        <w:t xml:space="preserve">above simulation </w:t>
      </w:r>
      <w:r w:rsidR="00EE4EA9">
        <w:rPr>
          <w:rFonts w:ascii="Times New Roman" w:eastAsia="Yu Mincho" w:hAnsi="Times New Roman" w:cs="Times New Roman"/>
          <w:iCs/>
          <w:color w:val="000000" w:themeColor="text1"/>
          <w:lang w:val="en-MY" w:eastAsia="ja-JP"/>
        </w:rPr>
        <w:t>is</w:t>
      </w:r>
      <w:r w:rsidR="00664562">
        <w:rPr>
          <w:rFonts w:ascii="Times New Roman" w:eastAsia="Yu Mincho" w:hAnsi="Times New Roman" w:cs="Times New Roman"/>
          <w:iCs/>
          <w:color w:val="000000" w:themeColor="text1"/>
          <w:lang w:val="en-MY" w:eastAsia="ja-JP"/>
        </w:rPr>
        <w:t xml:space="preserve"> controlled using Peter Corke Robotic Toolbox</w:t>
      </w:r>
      <w:r w:rsidR="00EE4EA9">
        <w:rPr>
          <w:rFonts w:ascii="Times New Roman" w:eastAsia="Yu Mincho" w:hAnsi="Times New Roman" w:cs="Times New Roman"/>
          <w:iCs/>
          <w:color w:val="000000" w:themeColor="text1"/>
          <w:lang w:val="en-MY" w:eastAsia="ja-JP"/>
        </w:rPr>
        <w:t xml:space="preserve"> in MATLAB as provided in </w:t>
      </w:r>
      <w:r w:rsidR="005D565C">
        <w:rPr>
          <w:rFonts w:ascii="Times New Roman" w:eastAsia="Yu Mincho" w:hAnsi="Times New Roman" w:cs="Times New Roman"/>
          <w:iCs/>
          <w:color w:val="000000" w:themeColor="text1"/>
          <w:lang w:val="en-MY" w:eastAsia="ja-JP"/>
        </w:rPr>
        <w:t>appendix.</w:t>
      </w:r>
    </w:p>
    <w:p w14:paraId="28D4BEF5" w14:textId="77777777" w:rsidR="00C93D68" w:rsidRPr="00664562" w:rsidRDefault="00C93D68" w:rsidP="004B12B2">
      <w:pPr>
        <w:tabs>
          <w:tab w:val="left" w:pos="360"/>
        </w:tabs>
        <w:snapToGrid w:val="0"/>
        <w:jc w:val="both"/>
        <w:rPr>
          <w:rFonts w:ascii="Times New Roman" w:eastAsia="Yu Mincho" w:hAnsi="Times New Roman" w:cs="Times New Roman"/>
          <w:color w:val="000000" w:themeColor="text1"/>
          <w:lang w:val="en-MY" w:eastAsia="ja-JP"/>
        </w:rPr>
      </w:pPr>
    </w:p>
    <w:p w14:paraId="2BE244E3" w14:textId="77777777" w:rsidR="00F05044" w:rsidRPr="001D6CF4" w:rsidRDefault="00F05044" w:rsidP="00E864C4">
      <w:pPr>
        <w:tabs>
          <w:tab w:val="left" w:pos="360"/>
        </w:tabs>
        <w:snapToGrid w:val="0"/>
        <w:jc w:val="both"/>
        <w:rPr>
          <w:rFonts w:ascii="Times New Roman" w:hAnsi="Times New Roman" w:cs="Times New Roman"/>
          <w:i/>
          <w:lang w:val="en-US"/>
        </w:rPr>
      </w:pPr>
    </w:p>
    <w:p w14:paraId="1F93C947" w14:textId="317A7482" w:rsidR="001D6CF4" w:rsidRPr="00C93D68" w:rsidRDefault="001D6CF4" w:rsidP="009C2724">
      <w:pPr>
        <w:tabs>
          <w:tab w:val="left" w:pos="360"/>
        </w:tabs>
        <w:snapToGrid w:val="0"/>
        <w:rPr>
          <w:rFonts w:ascii="Times New Roman" w:hAnsi="Times New Roman" w:cs="Times New Roman"/>
          <w:b/>
          <w:bCs/>
          <w:iCs/>
          <w:lang w:val="en-US"/>
        </w:rPr>
      </w:pPr>
      <w:r w:rsidRPr="00C93D68">
        <w:rPr>
          <w:rFonts w:ascii="Times New Roman" w:hAnsi="Times New Roman" w:cs="Times New Roman"/>
          <w:b/>
          <w:bCs/>
          <w:iCs/>
          <w:lang w:val="en-US"/>
        </w:rPr>
        <w:t>Joint Space Trajectory Planning</w:t>
      </w:r>
      <w:r w:rsidR="00B66DBD" w:rsidRPr="00C93D68">
        <w:rPr>
          <w:rFonts w:ascii="Times New Roman" w:hAnsi="Times New Roman" w:cs="Times New Roman"/>
          <w:b/>
          <w:bCs/>
          <w:iCs/>
          <w:lang w:val="en-US"/>
        </w:rPr>
        <w:t xml:space="preserve"> Simulation</w:t>
      </w:r>
    </w:p>
    <w:p w14:paraId="66A5F91A" w14:textId="77777777" w:rsidR="00AE6984" w:rsidRDefault="00AE6984" w:rsidP="00EF4E02">
      <w:pPr>
        <w:tabs>
          <w:tab w:val="left" w:pos="360"/>
        </w:tabs>
        <w:snapToGrid w:val="0"/>
        <w:jc w:val="both"/>
        <w:rPr>
          <w:rFonts w:ascii="Times New Roman" w:hAnsi="Times New Roman" w:cs="Times New Roman"/>
          <w:lang w:val="en-US"/>
        </w:rPr>
      </w:pPr>
    </w:p>
    <w:p w14:paraId="085255A2" w14:textId="7F3F8C87" w:rsidR="000028D2"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The robotic arm has a degree of freedom (DOF) of 5. The robotic arm is in a cubit 3-3-3 configuration. </w:t>
      </w:r>
      <w:r w:rsidR="007A417D">
        <w:rPr>
          <w:rFonts w:ascii="Times New Roman" w:hAnsi="Times New Roman" w:cs="Times New Roman"/>
          <w:lang w:val="en-US"/>
        </w:rPr>
        <w:t xml:space="preserve">Since the robotic arm is programmed to be highly customizable in </w:t>
      </w:r>
      <w:r w:rsidR="00ED01B1">
        <w:rPr>
          <w:rFonts w:ascii="Times New Roman" w:hAnsi="Times New Roman" w:cs="Times New Roman"/>
          <w:lang w:val="en-US"/>
        </w:rPr>
        <w:t>terms</w:t>
      </w:r>
      <w:r w:rsidR="007A417D">
        <w:rPr>
          <w:rFonts w:ascii="Times New Roman" w:hAnsi="Times New Roman" w:cs="Times New Roman"/>
          <w:lang w:val="en-US"/>
        </w:rPr>
        <w:t xml:space="preserve"> of </w:t>
      </w:r>
      <w:r w:rsidR="00ED01B1">
        <w:rPr>
          <w:rFonts w:ascii="Times New Roman" w:hAnsi="Times New Roman" w:cs="Times New Roman"/>
          <w:lang w:val="en-US"/>
        </w:rPr>
        <w:t xml:space="preserve">different via points, a specific trajectory pattern is selected to calculate in this report to show the trajectory planning in joint space. </w:t>
      </w:r>
      <w:r>
        <w:rPr>
          <w:rFonts w:ascii="Times New Roman" w:hAnsi="Times New Roman" w:cs="Times New Roman"/>
          <w:lang w:val="en-US"/>
        </w:rPr>
        <w:t xml:space="preserve">The </w:t>
      </w:r>
      <w:r w:rsidR="00ED01B1">
        <w:rPr>
          <w:rFonts w:ascii="Times New Roman" w:hAnsi="Times New Roman" w:cs="Times New Roman"/>
          <w:lang w:val="en-US"/>
        </w:rPr>
        <w:t xml:space="preserve">tables </w:t>
      </w:r>
      <w:r>
        <w:rPr>
          <w:rFonts w:ascii="Times New Roman" w:hAnsi="Times New Roman" w:cs="Times New Roman"/>
          <w:lang w:val="en-US"/>
        </w:rPr>
        <w:t xml:space="preserve">below </w:t>
      </w:r>
      <w:r w:rsidR="007A417D">
        <w:rPr>
          <w:rFonts w:ascii="Times New Roman" w:hAnsi="Times New Roman" w:cs="Times New Roman"/>
          <w:lang w:val="en-US"/>
        </w:rPr>
        <w:t xml:space="preserve">show one of the </w:t>
      </w:r>
      <w:r>
        <w:rPr>
          <w:rFonts w:ascii="Times New Roman" w:hAnsi="Times New Roman" w:cs="Times New Roman"/>
          <w:lang w:val="en-US"/>
        </w:rPr>
        <w:t xml:space="preserve">trajectory </w:t>
      </w:r>
      <w:r w:rsidR="0092709D">
        <w:rPr>
          <w:rFonts w:ascii="Times New Roman" w:hAnsi="Times New Roman" w:cs="Times New Roman"/>
          <w:lang w:val="en-US"/>
        </w:rPr>
        <w:t>paths</w:t>
      </w:r>
      <w:r>
        <w:rPr>
          <w:rFonts w:ascii="Times New Roman" w:hAnsi="Times New Roman" w:cs="Times New Roman"/>
          <w:lang w:val="en-US"/>
        </w:rPr>
        <w:t xml:space="preserve"> to pick up the planting samples process.</w:t>
      </w:r>
      <w:r w:rsidR="0092709D">
        <w:rPr>
          <w:rFonts w:ascii="Times New Roman" w:hAnsi="Times New Roman" w:cs="Times New Roman"/>
          <w:lang w:val="en-US"/>
        </w:rPr>
        <w:t xml:space="preserve"> Noted that 2 midpoint</w:t>
      </w:r>
      <w:r w:rsidR="001E157F">
        <w:rPr>
          <w:rFonts w:ascii="Times New Roman" w:hAnsi="Times New Roman" w:cs="Times New Roman"/>
          <w:lang w:val="en-US"/>
        </w:rPr>
        <w:t>s are added into trajectory planning to smoothen the path.</w:t>
      </w:r>
    </w:p>
    <w:p w14:paraId="021F96AC" w14:textId="77777777" w:rsidR="001D6CF4" w:rsidRDefault="001D6CF4" w:rsidP="00EF4E02">
      <w:pPr>
        <w:tabs>
          <w:tab w:val="left" w:pos="360"/>
        </w:tabs>
        <w:snapToGrid w:val="0"/>
        <w:jc w:val="both"/>
        <w:rPr>
          <w:rFonts w:ascii="Times New Roman" w:hAnsi="Times New Roman" w:cs="Times New Roman"/>
          <w:lang w:val="en-US"/>
        </w:rPr>
      </w:pPr>
    </w:p>
    <w:p w14:paraId="12A9E132" w14:textId="31B73BB0" w:rsidR="001D6CF4" w:rsidRPr="001D6CF4" w:rsidRDefault="001D6CF4" w:rsidP="001D6CF4">
      <w:pPr>
        <w:tabs>
          <w:tab w:val="left" w:pos="360"/>
        </w:tabs>
        <w:snapToGrid w:val="0"/>
        <w:jc w:val="center"/>
        <w:rPr>
          <w:rFonts w:ascii="Times New Roman" w:hAnsi="Times New Roman" w:cs="Times New Roman"/>
          <w:b/>
          <w:bCs/>
          <w:lang w:val="en-US"/>
        </w:rPr>
      </w:pPr>
      <w:r>
        <w:rPr>
          <w:rFonts w:ascii="Times New Roman" w:hAnsi="Times New Roman" w:cs="Times New Roman"/>
          <w:b/>
          <w:bCs/>
          <w:lang w:val="en-US"/>
        </w:rPr>
        <w:t>Table</w:t>
      </w:r>
      <w:r w:rsidR="00E64552">
        <w:rPr>
          <w:rFonts w:ascii="Times New Roman" w:hAnsi="Times New Roman" w:cs="Times New Roman"/>
          <w:b/>
          <w:bCs/>
          <w:lang w:val="en-US"/>
        </w:rPr>
        <w:t xml:space="preserve"> </w:t>
      </w:r>
      <w:r w:rsidR="001D7939">
        <w:rPr>
          <w:rFonts w:ascii="Times New Roman" w:hAnsi="Times New Roman" w:cs="Times New Roman"/>
          <w:b/>
          <w:bCs/>
          <w:color w:val="000000" w:themeColor="text1"/>
          <w:lang w:val="en-US"/>
        </w:rPr>
        <w:t>4</w:t>
      </w:r>
      <w:r>
        <w:rPr>
          <w:rFonts w:ascii="Times New Roman" w:hAnsi="Times New Roman" w:cs="Times New Roman"/>
          <w:b/>
          <w:bCs/>
          <w:lang w:val="en-US"/>
        </w:rPr>
        <w:t>: Joint angle in each corresponding via point.</w:t>
      </w:r>
    </w:p>
    <w:p w14:paraId="720D3EB1" w14:textId="77777777" w:rsidR="001D6CF4" w:rsidRDefault="001D6CF4" w:rsidP="00EF4E02">
      <w:pPr>
        <w:tabs>
          <w:tab w:val="left" w:pos="360"/>
        </w:tabs>
        <w:snapToGrid w:val="0"/>
        <w:jc w:val="both"/>
        <w:rPr>
          <w:rFonts w:ascii="Times New Roman" w:hAnsi="Times New Roman" w:cs="Times New Roman"/>
          <w:lang w:val="en-US"/>
        </w:rPr>
      </w:pPr>
    </w:p>
    <w:tbl>
      <w:tblPr>
        <w:tblStyle w:val="TableGrid"/>
        <w:tblW w:w="0" w:type="auto"/>
        <w:tblLook w:val="04A0" w:firstRow="1" w:lastRow="0" w:firstColumn="1" w:lastColumn="0" w:noHBand="0" w:noVBand="1"/>
      </w:tblPr>
      <w:tblGrid>
        <w:gridCol w:w="706"/>
        <w:gridCol w:w="734"/>
        <w:gridCol w:w="718"/>
        <w:gridCol w:w="718"/>
        <w:gridCol w:w="718"/>
        <w:gridCol w:w="718"/>
        <w:gridCol w:w="718"/>
      </w:tblGrid>
      <w:tr w:rsidR="001D6CF4" w14:paraId="72BC8D66" w14:textId="77777777" w:rsidTr="001D6CF4">
        <w:tc>
          <w:tcPr>
            <w:tcW w:w="750" w:type="dxa"/>
          </w:tcPr>
          <w:p w14:paraId="3DA4DC84" w14:textId="2FCC6F12"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Joint </w:t>
            </w:r>
          </w:p>
        </w:tc>
        <w:tc>
          <w:tcPr>
            <w:tcW w:w="751" w:type="dxa"/>
          </w:tcPr>
          <w:p w14:paraId="4876EB3F"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Initial</w:t>
            </w:r>
          </w:p>
          <w:p w14:paraId="3FCF1671"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Point</w:t>
            </w:r>
          </w:p>
          <w:p w14:paraId="78AC9462" w14:textId="772D57B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(º)</w:t>
            </w:r>
          </w:p>
        </w:tc>
        <w:tc>
          <w:tcPr>
            <w:tcW w:w="751" w:type="dxa"/>
          </w:tcPr>
          <w:p w14:paraId="2CEF7E6D"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w:t>
            </w:r>
          </w:p>
          <w:p w14:paraId="0FC56B0A" w14:textId="36D8619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Point 1 (º)</w:t>
            </w:r>
          </w:p>
        </w:tc>
        <w:tc>
          <w:tcPr>
            <w:tcW w:w="751" w:type="dxa"/>
          </w:tcPr>
          <w:p w14:paraId="28D87F4D"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w:t>
            </w:r>
          </w:p>
          <w:p w14:paraId="7FE63C2A"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Point</w:t>
            </w:r>
          </w:p>
          <w:p w14:paraId="23A826CA" w14:textId="65A93E8C"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2 (º)</w:t>
            </w:r>
          </w:p>
        </w:tc>
        <w:tc>
          <w:tcPr>
            <w:tcW w:w="751" w:type="dxa"/>
          </w:tcPr>
          <w:p w14:paraId="5E096506"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w:t>
            </w:r>
          </w:p>
          <w:p w14:paraId="2A92F735"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Point</w:t>
            </w:r>
          </w:p>
          <w:p w14:paraId="04E4EA27" w14:textId="042C29BD"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3 (º)</w:t>
            </w:r>
          </w:p>
        </w:tc>
        <w:tc>
          <w:tcPr>
            <w:tcW w:w="751" w:type="dxa"/>
          </w:tcPr>
          <w:p w14:paraId="7E61B864"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w:t>
            </w:r>
          </w:p>
          <w:p w14:paraId="7952881B" w14:textId="7777777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Point</w:t>
            </w:r>
          </w:p>
          <w:p w14:paraId="5CF79AAE" w14:textId="14A34384"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4 (º)</w:t>
            </w:r>
          </w:p>
        </w:tc>
        <w:tc>
          <w:tcPr>
            <w:tcW w:w="751" w:type="dxa"/>
          </w:tcPr>
          <w:p w14:paraId="2A4AAF2D" w14:textId="15A52765"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Final</w:t>
            </w:r>
          </w:p>
          <w:p w14:paraId="1D928777" w14:textId="6E481A41"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Point</w:t>
            </w:r>
          </w:p>
          <w:p w14:paraId="21F5EE1D" w14:textId="574DD9F6"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5 (º)</w:t>
            </w:r>
          </w:p>
        </w:tc>
      </w:tr>
      <w:tr w:rsidR="001D6CF4" w14:paraId="21A801E4" w14:textId="77777777" w:rsidTr="001D6CF4">
        <w:tc>
          <w:tcPr>
            <w:tcW w:w="750" w:type="dxa"/>
          </w:tcPr>
          <w:p w14:paraId="46896B1B" w14:textId="50CDD124"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w:t>
            </w:r>
          </w:p>
        </w:tc>
        <w:tc>
          <w:tcPr>
            <w:tcW w:w="751" w:type="dxa"/>
          </w:tcPr>
          <w:p w14:paraId="20DEB7C3" w14:textId="7B8D56FB"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91</w:t>
            </w:r>
          </w:p>
        </w:tc>
        <w:tc>
          <w:tcPr>
            <w:tcW w:w="751" w:type="dxa"/>
          </w:tcPr>
          <w:p w14:paraId="1B3C7C39" w14:textId="112CABEF"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77</w:t>
            </w:r>
          </w:p>
        </w:tc>
        <w:tc>
          <w:tcPr>
            <w:tcW w:w="751" w:type="dxa"/>
          </w:tcPr>
          <w:p w14:paraId="7A765C03" w14:textId="1247B3C1"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150</w:t>
            </w:r>
          </w:p>
        </w:tc>
        <w:tc>
          <w:tcPr>
            <w:tcW w:w="751" w:type="dxa"/>
          </w:tcPr>
          <w:p w14:paraId="29B4DFF8" w14:textId="1A7E6642"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151</w:t>
            </w:r>
          </w:p>
        </w:tc>
        <w:tc>
          <w:tcPr>
            <w:tcW w:w="751" w:type="dxa"/>
          </w:tcPr>
          <w:p w14:paraId="1B00F0C2" w14:textId="6CC5B265"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83</w:t>
            </w:r>
          </w:p>
        </w:tc>
        <w:tc>
          <w:tcPr>
            <w:tcW w:w="751" w:type="dxa"/>
          </w:tcPr>
          <w:p w14:paraId="0E20F6C8" w14:textId="698A9DCA"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91</w:t>
            </w:r>
          </w:p>
        </w:tc>
      </w:tr>
      <w:tr w:rsidR="001D6CF4" w14:paraId="0D2D1633" w14:textId="77777777" w:rsidTr="001D6CF4">
        <w:tc>
          <w:tcPr>
            <w:tcW w:w="750" w:type="dxa"/>
          </w:tcPr>
          <w:p w14:paraId="455D5A40" w14:textId="02DD367C"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2</w:t>
            </w:r>
          </w:p>
        </w:tc>
        <w:tc>
          <w:tcPr>
            <w:tcW w:w="751" w:type="dxa"/>
          </w:tcPr>
          <w:p w14:paraId="295C1B99" w14:textId="66D47323"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157</w:t>
            </w:r>
          </w:p>
        </w:tc>
        <w:tc>
          <w:tcPr>
            <w:tcW w:w="751" w:type="dxa"/>
          </w:tcPr>
          <w:p w14:paraId="4D9B87F6" w14:textId="3B7928F2"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52</w:t>
            </w:r>
          </w:p>
        </w:tc>
        <w:tc>
          <w:tcPr>
            <w:tcW w:w="751" w:type="dxa"/>
          </w:tcPr>
          <w:p w14:paraId="62BBB7DD" w14:textId="7D7CBE74"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97</w:t>
            </w:r>
          </w:p>
        </w:tc>
        <w:tc>
          <w:tcPr>
            <w:tcW w:w="751" w:type="dxa"/>
          </w:tcPr>
          <w:p w14:paraId="56898EC6" w14:textId="79E1B2B8"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122</w:t>
            </w:r>
          </w:p>
        </w:tc>
        <w:tc>
          <w:tcPr>
            <w:tcW w:w="751" w:type="dxa"/>
          </w:tcPr>
          <w:p w14:paraId="76371493" w14:textId="57BA9D20"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127</w:t>
            </w:r>
          </w:p>
        </w:tc>
        <w:tc>
          <w:tcPr>
            <w:tcW w:w="751" w:type="dxa"/>
          </w:tcPr>
          <w:p w14:paraId="3A1D32A7" w14:textId="05D430EB"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157</w:t>
            </w:r>
          </w:p>
        </w:tc>
      </w:tr>
      <w:tr w:rsidR="001D6CF4" w14:paraId="70CA5528" w14:textId="77777777" w:rsidTr="001D6CF4">
        <w:tc>
          <w:tcPr>
            <w:tcW w:w="750" w:type="dxa"/>
          </w:tcPr>
          <w:p w14:paraId="15B95ABA" w14:textId="7B7FF5CE"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3</w:t>
            </w:r>
          </w:p>
        </w:tc>
        <w:tc>
          <w:tcPr>
            <w:tcW w:w="751" w:type="dxa"/>
          </w:tcPr>
          <w:p w14:paraId="02DA4DE4" w14:textId="613AF594"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170</w:t>
            </w:r>
          </w:p>
        </w:tc>
        <w:tc>
          <w:tcPr>
            <w:tcW w:w="751" w:type="dxa"/>
          </w:tcPr>
          <w:p w14:paraId="0BEADFC6" w14:textId="4295F32F"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89</w:t>
            </w:r>
          </w:p>
        </w:tc>
        <w:tc>
          <w:tcPr>
            <w:tcW w:w="751" w:type="dxa"/>
          </w:tcPr>
          <w:p w14:paraId="4C976E65" w14:textId="1ACA66C1"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131</w:t>
            </w:r>
          </w:p>
        </w:tc>
        <w:tc>
          <w:tcPr>
            <w:tcW w:w="751" w:type="dxa"/>
          </w:tcPr>
          <w:p w14:paraId="687303C1" w14:textId="5806B1C6"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131</w:t>
            </w:r>
          </w:p>
        </w:tc>
        <w:tc>
          <w:tcPr>
            <w:tcW w:w="751" w:type="dxa"/>
          </w:tcPr>
          <w:p w14:paraId="1F63E353" w14:textId="1F5D313D"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137</w:t>
            </w:r>
          </w:p>
        </w:tc>
        <w:tc>
          <w:tcPr>
            <w:tcW w:w="751" w:type="dxa"/>
          </w:tcPr>
          <w:p w14:paraId="5614A352" w14:textId="38655561"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170</w:t>
            </w:r>
          </w:p>
        </w:tc>
      </w:tr>
      <w:tr w:rsidR="001D6CF4" w14:paraId="26A224CC" w14:textId="77777777" w:rsidTr="001D6CF4">
        <w:tc>
          <w:tcPr>
            <w:tcW w:w="750" w:type="dxa"/>
          </w:tcPr>
          <w:p w14:paraId="1D31CD9A" w14:textId="7705D9F8"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4</w:t>
            </w:r>
          </w:p>
        </w:tc>
        <w:tc>
          <w:tcPr>
            <w:tcW w:w="751" w:type="dxa"/>
          </w:tcPr>
          <w:p w14:paraId="1AA96058" w14:textId="7517FFD1"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110</w:t>
            </w:r>
          </w:p>
        </w:tc>
        <w:tc>
          <w:tcPr>
            <w:tcW w:w="751" w:type="dxa"/>
          </w:tcPr>
          <w:p w14:paraId="6EE1C9D0" w14:textId="1E33ADB9"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130</w:t>
            </w:r>
          </w:p>
        </w:tc>
        <w:tc>
          <w:tcPr>
            <w:tcW w:w="751" w:type="dxa"/>
          </w:tcPr>
          <w:p w14:paraId="67081317" w14:textId="57D516EE"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166</w:t>
            </w:r>
          </w:p>
        </w:tc>
        <w:tc>
          <w:tcPr>
            <w:tcW w:w="751" w:type="dxa"/>
          </w:tcPr>
          <w:p w14:paraId="3BD1542A" w14:textId="3C21E337"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166</w:t>
            </w:r>
          </w:p>
        </w:tc>
        <w:tc>
          <w:tcPr>
            <w:tcW w:w="751" w:type="dxa"/>
          </w:tcPr>
          <w:p w14:paraId="68969DEE" w14:textId="6499486B"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121</w:t>
            </w:r>
          </w:p>
        </w:tc>
        <w:tc>
          <w:tcPr>
            <w:tcW w:w="751" w:type="dxa"/>
          </w:tcPr>
          <w:p w14:paraId="7535A905" w14:textId="228931F2"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110</w:t>
            </w:r>
          </w:p>
        </w:tc>
      </w:tr>
      <w:tr w:rsidR="001D6CF4" w14:paraId="282CFD38" w14:textId="77777777" w:rsidTr="001D6CF4">
        <w:tc>
          <w:tcPr>
            <w:tcW w:w="750" w:type="dxa"/>
          </w:tcPr>
          <w:p w14:paraId="356A62E1" w14:textId="3687F2DC"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5</w:t>
            </w:r>
          </w:p>
        </w:tc>
        <w:tc>
          <w:tcPr>
            <w:tcW w:w="751" w:type="dxa"/>
          </w:tcPr>
          <w:p w14:paraId="4D601121" w14:textId="75D0CBF9"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21</w:t>
            </w:r>
          </w:p>
        </w:tc>
        <w:tc>
          <w:tcPr>
            <w:tcW w:w="751" w:type="dxa"/>
          </w:tcPr>
          <w:p w14:paraId="797DEC16" w14:textId="689782D7"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90</w:t>
            </w:r>
          </w:p>
        </w:tc>
        <w:tc>
          <w:tcPr>
            <w:tcW w:w="751" w:type="dxa"/>
          </w:tcPr>
          <w:p w14:paraId="6ED704AC" w14:textId="6312DC2A"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90</w:t>
            </w:r>
          </w:p>
        </w:tc>
        <w:tc>
          <w:tcPr>
            <w:tcW w:w="751" w:type="dxa"/>
          </w:tcPr>
          <w:p w14:paraId="49DB1DEA" w14:textId="2C3DF6C8"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90</w:t>
            </w:r>
          </w:p>
        </w:tc>
        <w:tc>
          <w:tcPr>
            <w:tcW w:w="751" w:type="dxa"/>
          </w:tcPr>
          <w:p w14:paraId="76177558" w14:textId="1EC781DE"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21</w:t>
            </w:r>
          </w:p>
        </w:tc>
        <w:tc>
          <w:tcPr>
            <w:tcW w:w="751" w:type="dxa"/>
          </w:tcPr>
          <w:p w14:paraId="7CFD9AEA" w14:textId="044DE43D" w:rsidR="001D6CF4" w:rsidRDefault="001D6CF4" w:rsidP="001D6CF4">
            <w:pPr>
              <w:tabs>
                <w:tab w:val="left" w:pos="360"/>
              </w:tabs>
              <w:snapToGrid w:val="0"/>
              <w:jc w:val="both"/>
              <w:rPr>
                <w:rFonts w:ascii="Times New Roman" w:hAnsi="Times New Roman" w:cs="Times New Roman"/>
                <w:lang w:val="en-US"/>
              </w:rPr>
            </w:pPr>
            <w:r>
              <w:rPr>
                <w:rFonts w:ascii="Times New Roman" w:hAnsi="Times New Roman" w:cs="Times New Roman"/>
                <w:lang w:val="en-US"/>
              </w:rPr>
              <w:t>21</w:t>
            </w:r>
          </w:p>
        </w:tc>
      </w:tr>
    </w:tbl>
    <w:p w14:paraId="6B8E6267" w14:textId="77777777" w:rsidR="001D6CF4" w:rsidRDefault="001D6CF4" w:rsidP="00EF4E02">
      <w:pPr>
        <w:tabs>
          <w:tab w:val="left" w:pos="360"/>
        </w:tabs>
        <w:snapToGrid w:val="0"/>
        <w:jc w:val="both"/>
        <w:rPr>
          <w:rFonts w:ascii="Times New Roman" w:hAnsi="Times New Roman" w:cs="Times New Roman"/>
          <w:lang w:val="en-US"/>
        </w:rPr>
      </w:pPr>
    </w:p>
    <w:p w14:paraId="67206DF1" w14:textId="2FE691CF" w:rsidR="001D6CF4" w:rsidRPr="001D6CF4" w:rsidRDefault="001D6CF4" w:rsidP="001D6CF4">
      <w:pPr>
        <w:tabs>
          <w:tab w:val="left" w:pos="360"/>
        </w:tabs>
        <w:snapToGrid w:val="0"/>
        <w:ind w:left="360" w:hanging="360"/>
        <w:jc w:val="both"/>
        <w:rPr>
          <w:rFonts w:ascii="Times New Roman" w:hAnsi="Times New Roman" w:cs="Times New Roman"/>
          <w:lang w:val="en-US"/>
        </w:rPr>
      </w:pPr>
      <w:r>
        <w:rPr>
          <w:rFonts w:ascii="Times New Roman" w:hAnsi="Times New Roman" w:cs="Times New Roman"/>
          <w:lang w:val="en-US"/>
        </w:rPr>
        <w:t xml:space="preserve">Initial point to </w:t>
      </w:r>
      <w:r w:rsidR="0092709D">
        <w:rPr>
          <w:rFonts w:ascii="Times New Roman" w:hAnsi="Times New Roman" w:cs="Times New Roman"/>
          <w:lang w:val="en-US"/>
        </w:rPr>
        <w:t>mid</w:t>
      </w:r>
      <w:r>
        <w:rPr>
          <w:rFonts w:ascii="Times New Roman" w:hAnsi="Times New Roman" w:cs="Times New Roman"/>
          <w:lang w:val="en-US"/>
        </w:rPr>
        <w:t>point 1</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i/>
          <w:iCs/>
          <w:lang w:val="en-US"/>
        </w:rPr>
        <w:t>t</w:t>
      </w:r>
      <w:r>
        <w:rPr>
          <w:rFonts w:ascii="Times New Roman" w:hAnsi="Times New Roman" w:cs="Times New Roman"/>
          <w:vertAlign w:val="subscript"/>
          <w:lang w:val="en-US"/>
        </w:rPr>
        <w:t>1</w:t>
      </w:r>
      <w:r>
        <w:rPr>
          <w:rFonts w:ascii="Times New Roman" w:hAnsi="Times New Roman" w:cs="Times New Roman"/>
          <w:lang w:val="en-US"/>
        </w:rPr>
        <w:t xml:space="preserve"> = 1s</w:t>
      </w:r>
      <w:r>
        <w:rPr>
          <w:rFonts w:ascii="Times New Roman" w:hAnsi="Times New Roman" w:cs="Times New Roman"/>
          <w:lang w:val="en-US"/>
        </w:rPr>
        <w:tab/>
      </w:r>
      <w:r>
        <w:rPr>
          <w:rFonts w:ascii="Times New Roman" w:hAnsi="Times New Roman" w:cs="Times New Roman"/>
          <w:lang w:val="en-US"/>
        </w:rPr>
        <w:tab/>
        <w:t>1s</w:t>
      </w:r>
    </w:p>
    <w:p w14:paraId="475B39CE" w14:textId="77777777" w:rsidR="008A6426" w:rsidRDefault="008A6426" w:rsidP="001D6CF4">
      <w:pPr>
        <w:tabs>
          <w:tab w:val="left" w:pos="360"/>
        </w:tabs>
        <w:snapToGrid w:val="0"/>
        <w:ind w:left="360" w:hanging="360"/>
        <w:jc w:val="both"/>
        <w:rPr>
          <w:rFonts w:ascii="Times New Roman" w:hAnsi="Times New Roman" w:cs="Times New Roman"/>
          <w:lang w:val="en-US"/>
        </w:rPr>
      </w:pPr>
    </w:p>
    <w:p w14:paraId="379770B1" w14:textId="7D86F755" w:rsidR="008A6426" w:rsidRPr="001D6CF4" w:rsidRDefault="0092709D" w:rsidP="001D6CF4">
      <w:pPr>
        <w:tabs>
          <w:tab w:val="left" w:pos="360"/>
        </w:tabs>
        <w:snapToGrid w:val="0"/>
        <w:ind w:left="360" w:hanging="360"/>
        <w:jc w:val="both"/>
        <w:rPr>
          <w:rFonts w:ascii="Times New Roman" w:hAnsi="Times New Roman" w:cs="Times New Roman"/>
          <w:lang w:val="en-US"/>
        </w:rPr>
      </w:pPr>
      <w:r>
        <w:rPr>
          <w:rFonts w:ascii="Times New Roman" w:hAnsi="Times New Roman" w:cs="Times New Roman"/>
          <w:lang w:val="en-US"/>
        </w:rPr>
        <w:t>Midpoint</w:t>
      </w:r>
      <w:r w:rsidR="008A6426">
        <w:rPr>
          <w:rFonts w:ascii="Times New Roman" w:hAnsi="Times New Roman" w:cs="Times New Roman"/>
          <w:lang w:val="en-US"/>
        </w:rPr>
        <w:t xml:space="preserve"> 1</w:t>
      </w:r>
      <w:r>
        <w:rPr>
          <w:rFonts w:ascii="Times New Roman" w:hAnsi="Times New Roman" w:cs="Times New Roman"/>
          <w:lang w:val="en-US"/>
        </w:rPr>
        <w:t xml:space="preserve"> to via point 1</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i/>
          <w:iCs/>
          <w:lang w:val="en-US"/>
        </w:rPr>
        <w:t>t</w:t>
      </w:r>
      <w:r>
        <w:rPr>
          <w:rFonts w:ascii="Times New Roman" w:hAnsi="Times New Roman" w:cs="Times New Roman"/>
          <w:vertAlign w:val="subscript"/>
          <w:lang w:val="en-US"/>
        </w:rPr>
        <w:t>2</w:t>
      </w:r>
      <w:r>
        <w:rPr>
          <w:rFonts w:ascii="Times New Roman" w:hAnsi="Times New Roman" w:cs="Times New Roman"/>
          <w:lang w:val="en-US"/>
        </w:rPr>
        <w:t xml:space="preserve"> = 1s</w:t>
      </w:r>
      <w:r>
        <w:rPr>
          <w:rFonts w:ascii="Times New Roman" w:hAnsi="Times New Roman" w:cs="Times New Roman"/>
          <w:lang w:val="en-US"/>
        </w:rPr>
        <w:tab/>
      </w:r>
      <w:r>
        <w:rPr>
          <w:rFonts w:ascii="Times New Roman" w:hAnsi="Times New Roman" w:cs="Times New Roman"/>
          <w:lang w:val="en-US"/>
        </w:rPr>
        <w:tab/>
        <w:t>2s</w:t>
      </w:r>
    </w:p>
    <w:p w14:paraId="35061F79" w14:textId="11E89AE4" w:rsidR="001D6CF4" w:rsidRDefault="001D6CF4" w:rsidP="00EF4E02">
      <w:pPr>
        <w:tabs>
          <w:tab w:val="left" w:pos="360"/>
        </w:tabs>
        <w:snapToGrid w:val="0"/>
        <w:jc w:val="both"/>
        <w:rPr>
          <w:rFonts w:ascii="Times New Roman" w:hAnsi="Times New Roman" w:cs="Times New Roman"/>
          <w:lang w:val="en-US"/>
        </w:rPr>
      </w:pPr>
    </w:p>
    <w:p w14:paraId="1F889075" w14:textId="082AD2D6"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 point 1 to 2</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i/>
          <w:iCs/>
          <w:lang w:val="en-US"/>
        </w:rPr>
        <w:t>t</w:t>
      </w:r>
      <w:r w:rsidR="0092709D">
        <w:rPr>
          <w:rFonts w:ascii="Times New Roman" w:hAnsi="Times New Roman" w:cs="Times New Roman"/>
          <w:vertAlign w:val="subscript"/>
          <w:lang w:val="en-US"/>
        </w:rPr>
        <w:t>3</w:t>
      </w:r>
      <w:r>
        <w:rPr>
          <w:rFonts w:ascii="Times New Roman" w:hAnsi="Times New Roman" w:cs="Times New Roman"/>
          <w:lang w:val="en-US"/>
        </w:rPr>
        <w:t xml:space="preserve"> = </w:t>
      </w:r>
      <w:r w:rsidR="00347074">
        <w:rPr>
          <w:rFonts w:ascii="Times New Roman" w:hAnsi="Times New Roman" w:cs="Times New Roman"/>
          <w:lang w:val="en-US"/>
        </w:rPr>
        <w:t>2</w:t>
      </w:r>
      <w:r>
        <w:rPr>
          <w:rFonts w:ascii="Times New Roman" w:hAnsi="Times New Roman" w:cs="Times New Roman"/>
          <w:lang w:val="en-US"/>
        </w:rPr>
        <w:t>s</w:t>
      </w:r>
      <w:r>
        <w:rPr>
          <w:rFonts w:ascii="Times New Roman" w:hAnsi="Times New Roman" w:cs="Times New Roman"/>
          <w:lang w:val="en-US"/>
        </w:rPr>
        <w:tab/>
      </w:r>
      <w:r>
        <w:rPr>
          <w:rFonts w:ascii="Times New Roman" w:hAnsi="Times New Roman" w:cs="Times New Roman"/>
          <w:lang w:val="en-US"/>
        </w:rPr>
        <w:tab/>
      </w:r>
      <w:r w:rsidR="00C36EB5">
        <w:rPr>
          <w:rFonts w:ascii="Times New Roman" w:hAnsi="Times New Roman" w:cs="Times New Roman"/>
          <w:lang w:val="en-US"/>
        </w:rPr>
        <w:t>4</w:t>
      </w:r>
      <w:r>
        <w:rPr>
          <w:rFonts w:ascii="Times New Roman" w:hAnsi="Times New Roman" w:cs="Times New Roman"/>
          <w:lang w:val="en-US"/>
        </w:rPr>
        <w:t>s</w:t>
      </w:r>
    </w:p>
    <w:p w14:paraId="1D61E67E" w14:textId="77777777" w:rsidR="001D6CF4" w:rsidRDefault="001D6CF4" w:rsidP="00EF4E02">
      <w:pPr>
        <w:tabs>
          <w:tab w:val="left" w:pos="360"/>
        </w:tabs>
        <w:snapToGrid w:val="0"/>
        <w:jc w:val="both"/>
        <w:rPr>
          <w:rFonts w:ascii="Times New Roman" w:hAnsi="Times New Roman" w:cs="Times New Roman"/>
          <w:lang w:val="en-US"/>
        </w:rPr>
      </w:pPr>
    </w:p>
    <w:p w14:paraId="1AAF0506" w14:textId="24BA956C"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 point 2 to 3</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i/>
          <w:iCs/>
          <w:lang w:val="en-US"/>
        </w:rPr>
        <w:t>t</w:t>
      </w:r>
      <w:r w:rsidR="0092709D">
        <w:rPr>
          <w:rFonts w:ascii="Times New Roman" w:hAnsi="Times New Roman" w:cs="Times New Roman"/>
          <w:vertAlign w:val="subscript"/>
          <w:lang w:val="en-US"/>
        </w:rPr>
        <w:t>4</w:t>
      </w:r>
      <w:r>
        <w:rPr>
          <w:rFonts w:ascii="Times New Roman" w:hAnsi="Times New Roman" w:cs="Times New Roman"/>
          <w:lang w:val="en-US"/>
        </w:rPr>
        <w:t xml:space="preserve"> = </w:t>
      </w:r>
      <w:r w:rsidR="00C36EB5">
        <w:rPr>
          <w:rFonts w:ascii="Times New Roman" w:hAnsi="Times New Roman" w:cs="Times New Roman"/>
          <w:lang w:val="en-US"/>
        </w:rPr>
        <w:t>1</w:t>
      </w:r>
      <w:r>
        <w:rPr>
          <w:rFonts w:ascii="Times New Roman" w:hAnsi="Times New Roman" w:cs="Times New Roman"/>
          <w:lang w:val="en-US"/>
        </w:rPr>
        <w:t>s</w:t>
      </w:r>
      <w:r>
        <w:rPr>
          <w:rFonts w:ascii="Times New Roman" w:hAnsi="Times New Roman" w:cs="Times New Roman"/>
          <w:lang w:val="en-US"/>
        </w:rPr>
        <w:tab/>
      </w:r>
      <w:r>
        <w:rPr>
          <w:rFonts w:ascii="Times New Roman" w:hAnsi="Times New Roman" w:cs="Times New Roman"/>
          <w:lang w:val="en-US"/>
        </w:rPr>
        <w:tab/>
      </w:r>
      <w:r w:rsidR="00904511">
        <w:rPr>
          <w:rFonts w:ascii="Times New Roman" w:hAnsi="Times New Roman" w:cs="Times New Roman"/>
          <w:lang w:val="en-US"/>
        </w:rPr>
        <w:t>5</w:t>
      </w:r>
      <w:r>
        <w:rPr>
          <w:rFonts w:ascii="Times New Roman" w:hAnsi="Times New Roman" w:cs="Times New Roman"/>
          <w:lang w:val="en-US"/>
        </w:rPr>
        <w:t>s</w:t>
      </w:r>
    </w:p>
    <w:p w14:paraId="2CCF92BE" w14:textId="77777777" w:rsidR="001D6CF4" w:rsidRDefault="001D6CF4" w:rsidP="00EF4E02">
      <w:pPr>
        <w:tabs>
          <w:tab w:val="left" w:pos="360"/>
        </w:tabs>
        <w:snapToGrid w:val="0"/>
        <w:jc w:val="both"/>
        <w:rPr>
          <w:rFonts w:ascii="Times New Roman" w:hAnsi="Times New Roman" w:cs="Times New Roman"/>
          <w:lang w:val="en-US"/>
        </w:rPr>
      </w:pPr>
    </w:p>
    <w:p w14:paraId="75DE6A70" w14:textId="53E3AD27" w:rsidR="001D6CF4"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Via point 3 to 4</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i/>
          <w:iCs/>
          <w:lang w:val="en-US"/>
        </w:rPr>
        <w:t>t</w:t>
      </w:r>
      <w:r w:rsidR="0092709D">
        <w:rPr>
          <w:rFonts w:ascii="Times New Roman" w:hAnsi="Times New Roman" w:cs="Times New Roman"/>
          <w:vertAlign w:val="subscript"/>
          <w:lang w:val="en-US"/>
        </w:rPr>
        <w:t>5</w:t>
      </w:r>
      <w:r>
        <w:rPr>
          <w:rFonts w:ascii="Times New Roman" w:hAnsi="Times New Roman" w:cs="Times New Roman"/>
          <w:lang w:val="en-US"/>
        </w:rPr>
        <w:t xml:space="preserve"> = </w:t>
      </w:r>
      <w:r w:rsidR="00C36EB5">
        <w:rPr>
          <w:rFonts w:ascii="Times New Roman" w:hAnsi="Times New Roman" w:cs="Times New Roman"/>
          <w:lang w:val="en-US"/>
        </w:rPr>
        <w:t>2</w:t>
      </w:r>
      <w:r>
        <w:rPr>
          <w:rFonts w:ascii="Times New Roman" w:hAnsi="Times New Roman" w:cs="Times New Roman"/>
          <w:lang w:val="en-US"/>
        </w:rPr>
        <w:t>s</w:t>
      </w:r>
      <w:r>
        <w:rPr>
          <w:rFonts w:ascii="Times New Roman" w:hAnsi="Times New Roman" w:cs="Times New Roman"/>
          <w:lang w:val="en-US"/>
        </w:rPr>
        <w:tab/>
      </w:r>
      <w:r>
        <w:rPr>
          <w:rFonts w:ascii="Times New Roman" w:hAnsi="Times New Roman" w:cs="Times New Roman"/>
          <w:lang w:val="en-US"/>
        </w:rPr>
        <w:tab/>
      </w:r>
      <w:r w:rsidR="00C36EB5">
        <w:rPr>
          <w:rFonts w:ascii="Times New Roman" w:hAnsi="Times New Roman" w:cs="Times New Roman"/>
          <w:lang w:val="en-US"/>
        </w:rPr>
        <w:t>7</w:t>
      </w:r>
      <w:r>
        <w:rPr>
          <w:rFonts w:ascii="Times New Roman" w:hAnsi="Times New Roman" w:cs="Times New Roman"/>
          <w:lang w:val="en-US"/>
        </w:rPr>
        <w:t>s</w:t>
      </w:r>
    </w:p>
    <w:p w14:paraId="29D1469A" w14:textId="77777777" w:rsidR="001D6CF4" w:rsidRDefault="001D6CF4" w:rsidP="00EF4E02">
      <w:pPr>
        <w:tabs>
          <w:tab w:val="left" w:pos="360"/>
        </w:tabs>
        <w:snapToGrid w:val="0"/>
        <w:jc w:val="both"/>
        <w:rPr>
          <w:rFonts w:ascii="Times New Roman" w:hAnsi="Times New Roman" w:cs="Times New Roman"/>
          <w:lang w:val="en-US"/>
        </w:rPr>
      </w:pPr>
    </w:p>
    <w:p w14:paraId="690FCA65" w14:textId="413800F2" w:rsidR="0092709D" w:rsidRPr="0092709D" w:rsidRDefault="001D6CF4"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Via point 4 to </w:t>
      </w:r>
      <w:r w:rsidR="0092709D">
        <w:rPr>
          <w:rFonts w:ascii="Times New Roman" w:hAnsi="Times New Roman" w:cs="Times New Roman"/>
          <w:lang w:val="en-US"/>
        </w:rPr>
        <w:t>midpoint 2</w:t>
      </w:r>
      <w:r w:rsidR="0092709D">
        <w:rPr>
          <w:rFonts w:ascii="Times New Roman" w:hAnsi="Times New Roman" w:cs="Times New Roman"/>
          <w:lang w:val="en-US"/>
        </w:rPr>
        <w:tab/>
      </w:r>
      <w:r w:rsidR="0092709D">
        <w:rPr>
          <w:rFonts w:ascii="Times New Roman" w:hAnsi="Times New Roman" w:cs="Times New Roman"/>
          <w:lang w:val="en-US"/>
        </w:rPr>
        <w:tab/>
      </w:r>
      <w:r w:rsidR="0092709D">
        <w:rPr>
          <w:rFonts w:ascii="Times New Roman" w:hAnsi="Times New Roman" w:cs="Times New Roman"/>
          <w:i/>
          <w:iCs/>
          <w:lang w:val="en-US"/>
        </w:rPr>
        <w:t>t</w:t>
      </w:r>
      <w:r w:rsidR="0092709D">
        <w:rPr>
          <w:rFonts w:ascii="Times New Roman" w:hAnsi="Times New Roman" w:cs="Times New Roman"/>
          <w:vertAlign w:val="subscript"/>
          <w:lang w:val="en-US"/>
        </w:rPr>
        <w:t>6</w:t>
      </w:r>
      <w:r w:rsidR="0092709D">
        <w:rPr>
          <w:rFonts w:ascii="Times New Roman" w:hAnsi="Times New Roman" w:cs="Times New Roman"/>
          <w:lang w:val="en-US"/>
        </w:rPr>
        <w:t xml:space="preserve"> = </w:t>
      </w:r>
      <w:r w:rsidR="00C36EB5">
        <w:rPr>
          <w:rFonts w:ascii="Times New Roman" w:hAnsi="Times New Roman" w:cs="Times New Roman"/>
          <w:lang w:val="en-US"/>
        </w:rPr>
        <w:t>0.5</w:t>
      </w:r>
      <w:r w:rsidR="0092709D">
        <w:rPr>
          <w:rFonts w:ascii="Times New Roman" w:hAnsi="Times New Roman" w:cs="Times New Roman"/>
          <w:lang w:val="en-US"/>
        </w:rPr>
        <w:t>s</w:t>
      </w:r>
      <w:r w:rsidR="0092709D">
        <w:rPr>
          <w:rFonts w:ascii="Times New Roman" w:hAnsi="Times New Roman" w:cs="Times New Roman"/>
          <w:lang w:val="en-US"/>
        </w:rPr>
        <w:tab/>
      </w:r>
      <w:r w:rsidR="0092709D">
        <w:rPr>
          <w:rFonts w:ascii="Times New Roman" w:hAnsi="Times New Roman" w:cs="Times New Roman"/>
          <w:lang w:val="en-US"/>
        </w:rPr>
        <w:tab/>
        <w:t>7</w:t>
      </w:r>
      <w:r w:rsidR="00C36EB5">
        <w:rPr>
          <w:rFonts w:ascii="Times New Roman" w:hAnsi="Times New Roman" w:cs="Times New Roman"/>
          <w:lang w:val="en-US"/>
        </w:rPr>
        <w:t>.5</w:t>
      </w:r>
      <w:r w:rsidR="0092709D">
        <w:rPr>
          <w:rFonts w:ascii="Times New Roman" w:hAnsi="Times New Roman" w:cs="Times New Roman"/>
          <w:lang w:val="en-US"/>
        </w:rPr>
        <w:t>s</w:t>
      </w:r>
    </w:p>
    <w:p w14:paraId="790184A4" w14:textId="77777777" w:rsidR="0092709D" w:rsidRDefault="0092709D" w:rsidP="00EF4E02">
      <w:pPr>
        <w:tabs>
          <w:tab w:val="left" w:pos="360"/>
        </w:tabs>
        <w:snapToGrid w:val="0"/>
        <w:jc w:val="both"/>
        <w:rPr>
          <w:rFonts w:ascii="Times New Roman" w:hAnsi="Times New Roman" w:cs="Times New Roman"/>
          <w:lang w:val="en-US"/>
        </w:rPr>
      </w:pPr>
    </w:p>
    <w:p w14:paraId="5A6FD631" w14:textId="18FBE49D" w:rsidR="001D6CF4" w:rsidRDefault="0092709D"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Midpoint 2</w:t>
      </w:r>
      <w:r w:rsidR="001D6CF4">
        <w:rPr>
          <w:rFonts w:ascii="Times New Roman" w:hAnsi="Times New Roman" w:cs="Times New Roman"/>
          <w:lang w:val="en-US"/>
        </w:rPr>
        <w:t xml:space="preserve"> to final point</w:t>
      </w:r>
      <w:r w:rsidR="001D6CF4">
        <w:rPr>
          <w:rFonts w:ascii="Times New Roman" w:hAnsi="Times New Roman" w:cs="Times New Roman"/>
          <w:lang w:val="en-US"/>
        </w:rPr>
        <w:tab/>
      </w:r>
      <w:r w:rsidR="001D6CF4">
        <w:rPr>
          <w:rFonts w:ascii="Times New Roman" w:hAnsi="Times New Roman" w:cs="Times New Roman"/>
          <w:lang w:val="en-US"/>
        </w:rPr>
        <w:tab/>
      </w:r>
      <w:r w:rsidR="001D6CF4">
        <w:rPr>
          <w:rFonts w:ascii="Times New Roman" w:hAnsi="Times New Roman" w:cs="Times New Roman"/>
          <w:i/>
          <w:iCs/>
          <w:lang w:val="en-US"/>
        </w:rPr>
        <w:t>t</w:t>
      </w:r>
      <w:r>
        <w:rPr>
          <w:rFonts w:ascii="Times New Roman" w:hAnsi="Times New Roman" w:cs="Times New Roman"/>
          <w:vertAlign w:val="subscript"/>
          <w:lang w:val="en-US"/>
        </w:rPr>
        <w:t>7</w:t>
      </w:r>
      <w:r w:rsidR="001D6CF4">
        <w:rPr>
          <w:rFonts w:ascii="Times New Roman" w:hAnsi="Times New Roman" w:cs="Times New Roman"/>
          <w:lang w:val="en-US"/>
        </w:rPr>
        <w:t xml:space="preserve"> = </w:t>
      </w:r>
      <w:r w:rsidR="00C36EB5">
        <w:rPr>
          <w:rFonts w:ascii="Times New Roman" w:hAnsi="Times New Roman" w:cs="Times New Roman"/>
          <w:lang w:val="en-US"/>
        </w:rPr>
        <w:t>0.5</w:t>
      </w:r>
      <w:r w:rsidR="001D6CF4">
        <w:rPr>
          <w:rFonts w:ascii="Times New Roman" w:hAnsi="Times New Roman" w:cs="Times New Roman"/>
          <w:lang w:val="en-US"/>
        </w:rPr>
        <w:t>s</w:t>
      </w:r>
      <w:r w:rsidR="001D6CF4">
        <w:rPr>
          <w:rFonts w:ascii="Times New Roman" w:hAnsi="Times New Roman" w:cs="Times New Roman"/>
          <w:lang w:val="en-US"/>
        </w:rPr>
        <w:tab/>
      </w:r>
      <w:r w:rsidR="001D6CF4">
        <w:rPr>
          <w:rFonts w:ascii="Times New Roman" w:hAnsi="Times New Roman" w:cs="Times New Roman"/>
          <w:lang w:val="en-US"/>
        </w:rPr>
        <w:tab/>
      </w:r>
      <w:r w:rsidR="00904511">
        <w:rPr>
          <w:rFonts w:ascii="Times New Roman" w:hAnsi="Times New Roman" w:cs="Times New Roman"/>
          <w:lang w:val="en-US"/>
        </w:rPr>
        <w:t>8</w:t>
      </w:r>
      <w:r w:rsidR="001D6CF4">
        <w:rPr>
          <w:rFonts w:ascii="Times New Roman" w:hAnsi="Times New Roman" w:cs="Times New Roman"/>
          <w:lang w:val="en-US"/>
        </w:rPr>
        <w:t>s</w:t>
      </w:r>
    </w:p>
    <w:p w14:paraId="2B06D854" w14:textId="088FC8EC" w:rsidR="00904511" w:rsidRDefault="00904511" w:rsidP="00EF4E02">
      <w:pPr>
        <w:tabs>
          <w:tab w:val="left" w:pos="360"/>
        </w:tabs>
        <w:snapToGrid w:val="0"/>
        <w:jc w:val="both"/>
        <w:rPr>
          <w:rFonts w:ascii="Times New Roman" w:hAnsi="Times New Roman" w:cs="Times New Roman"/>
          <w:lang w:val="en-US"/>
        </w:rPr>
      </w:pPr>
    </w:p>
    <w:p w14:paraId="3493E1FA" w14:textId="1B1C7C35" w:rsidR="00904511" w:rsidRPr="00904511" w:rsidRDefault="00904511" w:rsidP="00904511">
      <w:pPr>
        <w:tabs>
          <w:tab w:val="left" w:pos="360"/>
        </w:tabs>
        <w:snapToGrid w:val="0"/>
        <w:jc w:val="center"/>
        <w:rPr>
          <w:rFonts w:ascii="Times New Roman" w:hAnsi="Times New Roman" w:cs="Times New Roman"/>
          <w:b/>
          <w:bCs/>
          <w:lang w:val="en-US"/>
        </w:rPr>
      </w:pPr>
      <w:r>
        <w:rPr>
          <w:rFonts w:ascii="Times New Roman" w:hAnsi="Times New Roman" w:cs="Times New Roman"/>
          <w:b/>
          <w:bCs/>
          <w:lang w:val="en-US"/>
        </w:rPr>
        <w:t>Table</w:t>
      </w:r>
      <w:r w:rsidR="00E64552">
        <w:rPr>
          <w:rFonts w:ascii="Times New Roman" w:hAnsi="Times New Roman" w:cs="Times New Roman"/>
          <w:b/>
          <w:bCs/>
          <w:lang w:val="en-US"/>
        </w:rPr>
        <w:t xml:space="preserve"> </w:t>
      </w:r>
      <w:r w:rsidR="001D7939">
        <w:rPr>
          <w:rFonts w:ascii="Times New Roman" w:hAnsi="Times New Roman" w:cs="Times New Roman"/>
          <w:b/>
          <w:bCs/>
          <w:color w:val="000000" w:themeColor="text1"/>
          <w:lang w:val="en-US"/>
        </w:rPr>
        <w:t>5</w:t>
      </w:r>
      <w:r>
        <w:rPr>
          <w:rFonts w:ascii="Times New Roman" w:hAnsi="Times New Roman" w:cs="Times New Roman"/>
          <w:b/>
          <w:bCs/>
          <w:lang w:val="en-US"/>
        </w:rPr>
        <w:t>: Trajectory Equations</w:t>
      </w:r>
      <w:r w:rsidR="00546180">
        <w:rPr>
          <w:rFonts w:ascii="Times New Roman" w:hAnsi="Times New Roman" w:cs="Times New Roman"/>
          <w:b/>
          <w:bCs/>
          <w:lang w:val="en-US"/>
        </w:rPr>
        <w:t xml:space="preserve"> of </w:t>
      </w:r>
      <w:r w:rsidR="00E46252">
        <w:rPr>
          <w:rFonts w:ascii="Times New Roman" w:hAnsi="Times New Roman" w:cs="Times New Roman"/>
          <w:b/>
          <w:bCs/>
          <w:lang w:val="en-US"/>
        </w:rPr>
        <w:t>Position</w:t>
      </w:r>
      <w:r w:rsidR="00546180">
        <w:rPr>
          <w:rFonts w:ascii="Times New Roman" w:hAnsi="Times New Roman" w:cs="Times New Roman"/>
          <w:b/>
          <w:bCs/>
          <w:lang w:val="en-US"/>
        </w:rPr>
        <w:t xml:space="preserve"> Profile </w:t>
      </w:r>
    </w:p>
    <w:p w14:paraId="205CB034" w14:textId="77777777" w:rsidR="00904511" w:rsidRDefault="00904511" w:rsidP="00EF4E02">
      <w:pPr>
        <w:tabs>
          <w:tab w:val="left" w:pos="360"/>
        </w:tabs>
        <w:snapToGrid w:val="0"/>
        <w:jc w:val="both"/>
        <w:rPr>
          <w:rFonts w:ascii="Times New Roman" w:hAnsi="Times New Roman" w:cs="Times New Roman"/>
          <w:lang w:val="en-US"/>
        </w:rPr>
      </w:pPr>
    </w:p>
    <w:tbl>
      <w:tblPr>
        <w:tblStyle w:val="TableGrid"/>
        <w:tblW w:w="0" w:type="auto"/>
        <w:tblLook w:val="04A0" w:firstRow="1" w:lastRow="0" w:firstColumn="1" w:lastColumn="0" w:noHBand="0" w:noVBand="1"/>
      </w:tblPr>
      <w:tblGrid>
        <w:gridCol w:w="650"/>
        <w:gridCol w:w="965"/>
        <w:gridCol w:w="3415"/>
      </w:tblGrid>
      <w:tr w:rsidR="00904511" w14:paraId="0F649963" w14:textId="77777777" w:rsidTr="006B7441">
        <w:tc>
          <w:tcPr>
            <w:tcW w:w="650" w:type="dxa"/>
          </w:tcPr>
          <w:p w14:paraId="4F22BE64" w14:textId="07C170F4" w:rsidR="00904511" w:rsidRPr="00904511" w:rsidRDefault="00904511" w:rsidP="00904511">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Joint</w:t>
            </w:r>
          </w:p>
        </w:tc>
        <w:tc>
          <w:tcPr>
            <w:tcW w:w="965" w:type="dxa"/>
          </w:tcPr>
          <w:p w14:paraId="47D931BB" w14:textId="7B07DA63" w:rsidR="00904511" w:rsidRPr="00904511" w:rsidRDefault="00904511" w:rsidP="00904511">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Local</w:t>
            </w:r>
          </w:p>
          <w:p w14:paraId="1CEC0DFC" w14:textId="775206D1" w:rsidR="00904511" w:rsidRPr="00904511" w:rsidRDefault="00904511" w:rsidP="00904511">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Time</w:t>
            </w:r>
          </w:p>
          <w:p w14:paraId="02EED162" w14:textId="513943D4" w:rsidR="00904511" w:rsidRPr="00904511" w:rsidRDefault="00904511" w:rsidP="00904511">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(s)</w:t>
            </w:r>
          </w:p>
        </w:tc>
        <w:tc>
          <w:tcPr>
            <w:tcW w:w="3415" w:type="dxa"/>
          </w:tcPr>
          <w:p w14:paraId="1EE341EB" w14:textId="5E588F5A" w:rsidR="00904511" w:rsidRPr="00904511" w:rsidRDefault="00904511" w:rsidP="00904511">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Position Equations for each segment</w:t>
            </w:r>
          </w:p>
        </w:tc>
      </w:tr>
      <w:tr w:rsidR="00904511" w14:paraId="67389073" w14:textId="77777777" w:rsidTr="006B7441">
        <w:tc>
          <w:tcPr>
            <w:tcW w:w="650" w:type="dxa"/>
          </w:tcPr>
          <w:p w14:paraId="215D1A3F" w14:textId="20DC6DB3" w:rsidR="00904511" w:rsidRPr="0049614B" w:rsidRDefault="0090451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1</w:t>
            </w:r>
          </w:p>
        </w:tc>
        <w:tc>
          <w:tcPr>
            <w:tcW w:w="965" w:type="dxa"/>
          </w:tcPr>
          <w:p w14:paraId="2F1FA9EC" w14:textId="77777777" w:rsidR="00904511" w:rsidRPr="0049614B" w:rsidRDefault="006B744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0 </w:t>
            </w:r>
            <w:r w:rsidR="003A5583" w:rsidRPr="0049614B">
              <w:rPr>
                <w:rFonts w:ascii="Times New Roman" w:hAnsi="Times New Roman" w:cs="Times New Roman"/>
                <w:sz w:val="16"/>
                <w:szCs w:val="16"/>
                <w:lang w:val="en-US"/>
              </w:rPr>
              <w:t xml:space="preserve">≤ </w:t>
            </w:r>
            <w:r w:rsidRPr="0049614B">
              <w:rPr>
                <w:rFonts w:ascii="Times New Roman" w:hAnsi="Times New Roman" w:cs="Times New Roman"/>
                <w:sz w:val="16"/>
                <w:szCs w:val="16"/>
                <w:lang w:val="en-US"/>
              </w:rPr>
              <w:t>t &lt; 1</w:t>
            </w:r>
          </w:p>
          <w:p w14:paraId="6CC67FB9" w14:textId="77777777" w:rsidR="006B7441" w:rsidRPr="0049614B" w:rsidRDefault="006B7441" w:rsidP="00EF4E02">
            <w:pPr>
              <w:tabs>
                <w:tab w:val="left" w:pos="360"/>
              </w:tabs>
              <w:snapToGrid w:val="0"/>
              <w:jc w:val="both"/>
              <w:rPr>
                <w:rFonts w:ascii="Times New Roman" w:hAnsi="Times New Roman" w:cs="Times New Roman"/>
                <w:sz w:val="16"/>
                <w:szCs w:val="16"/>
                <w:lang w:val="en-US"/>
              </w:rPr>
            </w:pPr>
          </w:p>
          <w:p w14:paraId="161ED6DE" w14:textId="77777777" w:rsidR="006B7441" w:rsidRPr="0049614B" w:rsidRDefault="006B744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1</w:t>
            </w:r>
            <w:r w:rsidR="003A5583" w:rsidRPr="0049614B">
              <w:rPr>
                <w:rFonts w:ascii="Times New Roman" w:hAnsi="Times New Roman" w:cs="Times New Roman"/>
                <w:sz w:val="16"/>
                <w:szCs w:val="16"/>
                <w:lang w:val="en-US"/>
              </w:rPr>
              <w:t xml:space="preserve"> ≤ t &lt; </w:t>
            </w:r>
            <w:r w:rsidR="00B0204F" w:rsidRPr="0049614B">
              <w:rPr>
                <w:rFonts w:ascii="Times New Roman" w:hAnsi="Times New Roman" w:cs="Times New Roman"/>
                <w:sz w:val="16"/>
                <w:szCs w:val="16"/>
                <w:lang w:val="en-US"/>
              </w:rPr>
              <w:t>2</w:t>
            </w:r>
          </w:p>
          <w:p w14:paraId="3825C376" w14:textId="77777777" w:rsidR="003A5583" w:rsidRPr="0049614B" w:rsidRDefault="003A5583" w:rsidP="00EF4E02">
            <w:pPr>
              <w:tabs>
                <w:tab w:val="left" w:pos="360"/>
              </w:tabs>
              <w:snapToGrid w:val="0"/>
              <w:jc w:val="both"/>
              <w:rPr>
                <w:rFonts w:ascii="Times New Roman" w:hAnsi="Times New Roman" w:cs="Times New Roman"/>
                <w:sz w:val="16"/>
                <w:szCs w:val="16"/>
                <w:lang w:val="en-US"/>
              </w:rPr>
            </w:pPr>
          </w:p>
          <w:p w14:paraId="1BC86448"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2 ≤ t &lt; 3</w:t>
            </w:r>
          </w:p>
          <w:p w14:paraId="71BBCC89"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4CA28E51" w14:textId="77777777" w:rsidR="003A5583" w:rsidRPr="0049614B" w:rsidRDefault="003A5583"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133A9EA8" w14:textId="77777777" w:rsidR="003A5583" w:rsidRPr="0049614B" w:rsidRDefault="003A5583" w:rsidP="00EF4E02">
            <w:pPr>
              <w:tabs>
                <w:tab w:val="left" w:pos="360"/>
              </w:tabs>
              <w:snapToGrid w:val="0"/>
              <w:jc w:val="both"/>
              <w:rPr>
                <w:rFonts w:ascii="Times New Roman" w:hAnsi="Times New Roman" w:cs="Times New Roman"/>
                <w:sz w:val="16"/>
                <w:szCs w:val="16"/>
                <w:lang w:val="en-US"/>
              </w:rPr>
            </w:pPr>
          </w:p>
          <w:p w14:paraId="4AE555B8" w14:textId="77777777" w:rsidR="003A5583" w:rsidRPr="0049614B" w:rsidRDefault="003A5583"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5B1640A5"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7FBADABF"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3E66C54D" w14:textId="77777777" w:rsidR="003A5583" w:rsidRPr="0049614B" w:rsidRDefault="003A5583" w:rsidP="00EF4E02">
            <w:pPr>
              <w:tabs>
                <w:tab w:val="left" w:pos="360"/>
              </w:tabs>
              <w:snapToGrid w:val="0"/>
              <w:jc w:val="both"/>
              <w:rPr>
                <w:rFonts w:ascii="Times New Roman" w:hAnsi="Times New Roman" w:cs="Times New Roman"/>
                <w:sz w:val="16"/>
                <w:szCs w:val="16"/>
                <w:lang w:val="en-US"/>
              </w:rPr>
            </w:pPr>
          </w:p>
          <w:p w14:paraId="07ABF4D1"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0BC4ADF8" w14:textId="69B5CDD3" w:rsidR="003A5583" w:rsidRPr="0049614B" w:rsidRDefault="003A5583" w:rsidP="00EF4E02">
            <w:pPr>
              <w:tabs>
                <w:tab w:val="left" w:pos="360"/>
              </w:tabs>
              <w:snapToGrid w:val="0"/>
              <w:jc w:val="both"/>
              <w:rPr>
                <w:rFonts w:ascii="Times New Roman" w:hAnsi="Times New Roman" w:cs="Times New Roman"/>
                <w:sz w:val="16"/>
                <w:szCs w:val="16"/>
                <w:lang w:val="en-US"/>
              </w:rPr>
            </w:pPr>
          </w:p>
        </w:tc>
        <w:tc>
          <w:tcPr>
            <w:tcW w:w="3415" w:type="dxa"/>
          </w:tcPr>
          <w:p w14:paraId="32C01C96" w14:textId="77777777" w:rsidR="001E157F" w:rsidRPr="0049614B" w:rsidRDefault="000C3650"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=91-4.1873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7E8E30A" w14:textId="77777777" w:rsidR="000C3650" w:rsidRPr="0049614B" w:rsidRDefault="000C3650" w:rsidP="0013296E">
            <w:pPr>
              <w:tabs>
                <w:tab w:val="left" w:pos="360"/>
              </w:tabs>
              <w:snapToGrid w:val="0"/>
              <w:jc w:val="center"/>
              <w:rPr>
                <w:rFonts w:ascii="Times New Roman" w:hAnsi="Times New Roman" w:cs="Times New Roman"/>
                <w:sz w:val="16"/>
                <w:szCs w:val="16"/>
                <w:lang w:val="en-MY"/>
              </w:rPr>
            </w:pPr>
          </w:p>
          <w:p w14:paraId="5B9E2B75" w14:textId="77777777" w:rsidR="000C3650" w:rsidRPr="0049614B" w:rsidRDefault="00AC334A"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=86.8127-12.562</m:t>
                </m:r>
                <m:d>
                  <m:dPr>
                    <m:ctrlPr>
                      <w:rPr>
                        <w:rFonts w:ascii="Cambria Math" w:hAnsi="Cambria Math" w:cs="Times New Roman"/>
                        <w:i/>
                        <w:sz w:val="16"/>
                        <w:szCs w:val="16"/>
                        <w:lang w:val="en-MY"/>
                      </w:rPr>
                    </m:ctrlPr>
                  </m:dPr>
                  <m:e>
                    <m:r>
                      <w:rPr>
                        <w:rFonts w:ascii="Cambria Math" w:hAnsi="Cambria Math" w:cs="Times New Roman"/>
                        <w:sz w:val="16"/>
                        <w:szCs w:val="16"/>
                        <w:lang w:val="en-MY"/>
                      </w:rPr>
                      <m:t>t+</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e>
                </m:d>
                <m:r>
                  <w:rPr>
                    <w:rFonts w:ascii="Cambria Math" w:hAnsi="Cambria Math" w:cs="Times New Roman"/>
                    <w:sz w:val="16"/>
                    <w:szCs w:val="16"/>
                    <w:lang w:val="en-MY"/>
                  </w:rPr>
                  <m:t>+15.3114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13CBA0A" w14:textId="77777777" w:rsidR="0049614B" w:rsidRDefault="0049614B" w:rsidP="0013296E">
            <w:pPr>
              <w:tabs>
                <w:tab w:val="left" w:pos="360"/>
              </w:tabs>
              <w:snapToGrid w:val="0"/>
              <w:jc w:val="center"/>
              <w:rPr>
                <w:rFonts w:ascii="Times New Roman" w:hAnsi="Times New Roman" w:cs="Times New Roman"/>
                <w:sz w:val="16"/>
                <w:szCs w:val="16"/>
                <w:lang w:val="en-MY"/>
              </w:rPr>
            </w:pPr>
          </w:p>
          <w:p w14:paraId="5DC386DE" w14:textId="7A2C177C" w:rsidR="0049614B" w:rsidRPr="00DC23E0" w:rsidRDefault="008F063A"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77+8.248t</m:t>
                </m:r>
                <m:r>
                  <w:rPr>
                    <w:rFonts w:ascii="Cambria Math" w:hAnsi="Cambria Math" w:cs="Times New Roman"/>
                    <w:sz w:val="16"/>
                    <w:szCs w:val="16"/>
                    <w:lang w:val="en-MY"/>
                  </w:rPr>
                  <m:t>+</m:t>
                </m:r>
                <m:r>
                  <w:rPr>
                    <w:rFonts w:ascii="Cambria Math" w:hAnsi="Cambria Math" w:cs="Times New Roman"/>
                    <w:sz w:val="16"/>
                    <w:szCs w:val="16"/>
                    <w:lang w:val="en-MY"/>
                  </w:rPr>
                  <m:t>33.37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-9.623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7E8D083" w14:textId="77777777" w:rsidR="00DC23E0" w:rsidRDefault="00DC23E0" w:rsidP="0013296E">
            <w:pPr>
              <w:tabs>
                <w:tab w:val="left" w:pos="360"/>
              </w:tabs>
              <w:snapToGrid w:val="0"/>
              <w:jc w:val="center"/>
              <w:rPr>
                <w:rFonts w:ascii="Times New Roman" w:hAnsi="Times New Roman" w:cs="Times New Roman"/>
                <w:sz w:val="16"/>
                <w:szCs w:val="16"/>
                <w:lang w:val="en-MY"/>
              </w:rPr>
            </w:pPr>
          </w:p>
          <w:p w14:paraId="036CD660" w14:textId="77777777" w:rsidR="00DC23E0" w:rsidRPr="00FD5EC9" w:rsidRDefault="00962732"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150+26.26t-24.37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-0.893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546E679" w14:textId="77777777" w:rsidR="00FD5EC9" w:rsidRDefault="00FD5EC9" w:rsidP="0013296E">
            <w:pPr>
              <w:tabs>
                <w:tab w:val="left" w:pos="360"/>
              </w:tabs>
              <w:snapToGrid w:val="0"/>
              <w:jc w:val="center"/>
              <w:rPr>
                <w:rFonts w:ascii="Times New Roman" w:hAnsi="Times New Roman" w:cs="Times New Roman"/>
                <w:sz w:val="16"/>
                <w:szCs w:val="16"/>
                <w:lang w:val="en-MY"/>
              </w:rPr>
            </w:pPr>
          </w:p>
          <w:p w14:paraId="746516C9" w14:textId="77777777" w:rsidR="00FD5EC9" w:rsidRPr="009F0BF0" w:rsidRDefault="009F0BF0"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151-25.15t-27.04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+11.312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E606C2E" w14:textId="77777777" w:rsidR="009F0BF0" w:rsidRDefault="009F0BF0" w:rsidP="0013296E">
            <w:pPr>
              <w:tabs>
                <w:tab w:val="left" w:pos="360"/>
              </w:tabs>
              <w:snapToGrid w:val="0"/>
              <w:jc w:val="center"/>
              <w:rPr>
                <w:rFonts w:ascii="Times New Roman" w:hAnsi="Times New Roman" w:cs="Times New Roman"/>
                <w:sz w:val="16"/>
                <w:szCs w:val="16"/>
                <w:lang w:val="en-MY"/>
              </w:rPr>
            </w:pPr>
          </w:p>
          <w:p w14:paraId="532F76EA" w14:textId="77777777" w:rsidR="009F0BF0" w:rsidRPr="005C377E" w:rsidRDefault="005C377E"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83+2.394t</m:t>
                </m:r>
                <m:r>
                  <w:rPr>
                    <w:rFonts w:ascii="Cambria Math" w:hAnsi="Cambria Math" w:cs="Times New Roman"/>
                    <w:sz w:val="16"/>
                    <w:szCs w:val="16"/>
                    <w:lang w:val="en-MY"/>
                  </w:rPr>
                  <m:t>+</m:t>
                </m:r>
                <m:r>
                  <w:rPr>
                    <w:rFonts w:ascii="Cambria Math" w:hAnsi="Cambria Math" w:cs="Times New Roman"/>
                    <w:sz w:val="16"/>
                    <w:szCs w:val="16"/>
                    <w:lang w:val="en-MY"/>
                  </w:rPr>
                  <m:t>40.818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-42.414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B4BAEAB" w14:textId="77777777" w:rsidR="005C377E" w:rsidRDefault="005C377E" w:rsidP="0013296E">
            <w:pPr>
              <w:tabs>
                <w:tab w:val="left" w:pos="360"/>
              </w:tabs>
              <w:snapToGrid w:val="0"/>
              <w:jc w:val="center"/>
              <w:rPr>
                <w:rFonts w:ascii="Times New Roman" w:hAnsi="Times New Roman" w:cs="Times New Roman"/>
                <w:sz w:val="16"/>
                <w:szCs w:val="16"/>
                <w:lang w:val="en-MY"/>
              </w:rPr>
            </w:pPr>
          </w:p>
          <w:p w14:paraId="1352B6B9" w14:textId="3767A5D7" w:rsidR="00904511" w:rsidRPr="0049614B" w:rsidRDefault="00280658" w:rsidP="0013296E">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89.1+11.402t-22.803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+15.202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tc>
      </w:tr>
      <w:tr w:rsidR="00904511" w14:paraId="57DABFF3" w14:textId="77777777" w:rsidTr="006B7441">
        <w:tc>
          <w:tcPr>
            <w:tcW w:w="650" w:type="dxa"/>
          </w:tcPr>
          <w:p w14:paraId="1BDF9E43" w14:textId="7E02A7A3" w:rsidR="00904511" w:rsidRPr="0049614B" w:rsidRDefault="0090451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lastRenderedPageBreak/>
              <w:t>2</w:t>
            </w:r>
          </w:p>
        </w:tc>
        <w:tc>
          <w:tcPr>
            <w:tcW w:w="965" w:type="dxa"/>
          </w:tcPr>
          <w:p w14:paraId="6ADBA13B"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06C55431"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5B3B83BC"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1539BC62"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62FCC375" w14:textId="77777777" w:rsidR="003A5583" w:rsidRPr="0049614B" w:rsidRDefault="001E157F"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3A5583" w:rsidRPr="0049614B">
              <w:rPr>
                <w:rFonts w:ascii="Times New Roman" w:hAnsi="Times New Roman" w:cs="Times New Roman"/>
                <w:sz w:val="16"/>
                <w:szCs w:val="16"/>
                <w:lang w:val="en-US"/>
              </w:rPr>
              <w:t>3</w:t>
            </w:r>
          </w:p>
          <w:p w14:paraId="15E340C4"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4A3849D6"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6C757E24"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72751E64"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121BD126"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0336B28"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5FA2BAE4"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00E8A31C"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6CC73BDD" w14:textId="5DB77348" w:rsidR="00904511" w:rsidRPr="0049614B" w:rsidRDefault="00904511" w:rsidP="003A5583">
            <w:pPr>
              <w:tabs>
                <w:tab w:val="left" w:pos="360"/>
              </w:tabs>
              <w:snapToGrid w:val="0"/>
              <w:jc w:val="both"/>
              <w:rPr>
                <w:rFonts w:ascii="Times New Roman" w:hAnsi="Times New Roman" w:cs="Times New Roman"/>
                <w:sz w:val="16"/>
                <w:szCs w:val="16"/>
                <w:lang w:val="en-US"/>
              </w:rPr>
            </w:pPr>
          </w:p>
        </w:tc>
        <w:tc>
          <w:tcPr>
            <w:tcW w:w="3415" w:type="dxa"/>
          </w:tcPr>
          <w:p w14:paraId="3F79217F" w14:textId="3C2E101A" w:rsidR="002D4895" w:rsidRPr="0049614B" w:rsidRDefault="003A5E4F" w:rsidP="002D4895">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m:t>
                </m:r>
                <m:r>
                  <w:rPr>
                    <w:rFonts w:ascii="Cambria Math" w:hAnsi="Cambria Math" w:cs="Times New Roman"/>
                    <w:sz w:val="16"/>
                    <w:szCs w:val="16"/>
                    <w:lang w:val="en-MY"/>
                  </w:rPr>
                  <m:t>157</m:t>
                </m:r>
                <m:r>
                  <w:rPr>
                    <w:rFonts w:ascii="Cambria Math" w:hAnsi="Cambria Math" w:cs="Times New Roman"/>
                    <w:sz w:val="16"/>
                    <w:szCs w:val="16"/>
                    <w:lang w:val="en-MY"/>
                  </w:rPr>
                  <m:t>-</m:t>
                </m:r>
                <m:r>
                  <w:rPr>
                    <w:rFonts w:ascii="Cambria Math" w:hAnsi="Cambria Math" w:cs="Times New Roman"/>
                    <w:sz w:val="16"/>
                    <w:szCs w:val="16"/>
                    <w:lang w:val="en-MY"/>
                  </w:rPr>
                  <m:t>21.3794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2506E1AD" w14:textId="77777777" w:rsidR="002D4895" w:rsidRPr="0049614B" w:rsidRDefault="002D4895" w:rsidP="002D4895">
            <w:pPr>
              <w:tabs>
                <w:tab w:val="left" w:pos="360"/>
              </w:tabs>
              <w:snapToGrid w:val="0"/>
              <w:jc w:val="center"/>
              <w:rPr>
                <w:rFonts w:ascii="Times New Roman" w:hAnsi="Times New Roman" w:cs="Times New Roman"/>
                <w:sz w:val="16"/>
                <w:szCs w:val="16"/>
                <w:lang w:val="en-MY"/>
              </w:rPr>
            </w:pPr>
          </w:p>
          <w:p w14:paraId="140C69D7" w14:textId="22DF6DB4" w:rsidR="002D4895" w:rsidRPr="0049614B" w:rsidRDefault="00B56C03" w:rsidP="002D4895">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135.62</m:t>
                </m:r>
                <m:r>
                  <w:rPr>
                    <w:rFonts w:ascii="Cambria Math" w:hAnsi="Cambria Math" w:cs="Times New Roman"/>
                    <w:sz w:val="16"/>
                    <w:szCs w:val="16"/>
                    <w:lang w:val="en-MY"/>
                  </w:rPr>
                  <m:t>-</m:t>
                </m:r>
                <m:r>
                  <w:rPr>
                    <w:rFonts w:ascii="Cambria Math" w:hAnsi="Cambria Math" w:cs="Times New Roman"/>
                    <w:sz w:val="16"/>
                    <w:szCs w:val="16"/>
                    <w:lang w:val="en-MY"/>
                  </w:rPr>
                  <m:t>64.14</m:t>
                </m:r>
                <m:d>
                  <m:dPr>
                    <m:ctrlPr>
                      <w:rPr>
                        <w:rFonts w:ascii="Cambria Math" w:hAnsi="Cambria Math" w:cs="Times New Roman"/>
                        <w:i/>
                        <w:sz w:val="16"/>
                        <w:szCs w:val="16"/>
                        <w:lang w:val="en-MY"/>
                      </w:rPr>
                    </m:ctrlPr>
                  </m:dPr>
                  <m:e>
                    <m:r>
                      <w:rPr>
                        <w:rFonts w:ascii="Cambria Math" w:hAnsi="Cambria Math" w:cs="Times New Roman"/>
                        <w:sz w:val="16"/>
                        <w:szCs w:val="16"/>
                        <w:lang w:val="en-MY"/>
                      </w:rPr>
                      <m:t>t+</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e>
                </m:d>
                <m:r>
                  <w:rPr>
                    <w:rFonts w:ascii="Cambria Math" w:hAnsi="Cambria Math" w:cs="Times New Roman"/>
                    <w:sz w:val="16"/>
                    <w:szCs w:val="16"/>
                    <w:lang w:val="en-MY"/>
                  </w:rPr>
                  <m:t>+</m:t>
                </m:r>
                <m:r>
                  <w:rPr>
                    <w:rFonts w:ascii="Cambria Math" w:hAnsi="Cambria Math" w:cs="Times New Roman"/>
                    <w:sz w:val="16"/>
                    <w:szCs w:val="16"/>
                    <w:lang w:val="en-MY"/>
                  </w:rPr>
                  <m:t>44.66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3B45153A" w14:textId="77777777" w:rsidR="002D4895" w:rsidRDefault="002D4895" w:rsidP="002D4895">
            <w:pPr>
              <w:tabs>
                <w:tab w:val="left" w:pos="360"/>
              </w:tabs>
              <w:snapToGrid w:val="0"/>
              <w:jc w:val="center"/>
              <w:rPr>
                <w:rFonts w:ascii="Times New Roman" w:hAnsi="Times New Roman" w:cs="Times New Roman"/>
                <w:sz w:val="16"/>
                <w:szCs w:val="16"/>
                <w:lang w:val="en-MY"/>
              </w:rPr>
            </w:pPr>
          </w:p>
          <w:p w14:paraId="644C2DC8" w14:textId="2F2043D1" w:rsidR="002D4895" w:rsidRPr="00DC23E0" w:rsidRDefault="004B6458" w:rsidP="002D4895">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52-58.45t</m:t>
                </m:r>
                <m:r>
                  <w:rPr>
                    <w:rFonts w:ascii="Cambria Math" w:hAnsi="Cambria Math" w:cs="Times New Roman"/>
                    <w:sz w:val="16"/>
                    <w:szCs w:val="16"/>
                    <w:lang w:val="en-MY"/>
                  </w:rPr>
                  <m:t>+</m:t>
                </m:r>
                <m:r>
                  <w:rPr>
                    <w:rFonts w:ascii="Cambria Math" w:hAnsi="Cambria Math" w:cs="Times New Roman"/>
                    <w:sz w:val="16"/>
                    <w:szCs w:val="16"/>
                    <w:lang w:val="en-MY"/>
                  </w:rPr>
                  <m:t>69.83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-14.68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59853815" w14:textId="77777777" w:rsidR="002D4895" w:rsidRDefault="002D4895" w:rsidP="002D4895">
            <w:pPr>
              <w:tabs>
                <w:tab w:val="left" w:pos="360"/>
              </w:tabs>
              <w:snapToGrid w:val="0"/>
              <w:jc w:val="center"/>
              <w:rPr>
                <w:rFonts w:ascii="Times New Roman" w:hAnsi="Times New Roman" w:cs="Times New Roman"/>
                <w:sz w:val="16"/>
                <w:szCs w:val="16"/>
                <w:lang w:val="en-MY"/>
              </w:rPr>
            </w:pPr>
          </w:p>
          <w:p w14:paraId="66C56314" w14:textId="75759143" w:rsidR="002D4895" w:rsidRPr="00FD5EC9" w:rsidRDefault="002822F5" w:rsidP="002D4895">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97+44.74t-18.24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-1.502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3D76F438" w14:textId="77777777" w:rsidR="002D4895" w:rsidRDefault="002D4895" w:rsidP="002D4895">
            <w:pPr>
              <w:tabs>
                <w:tab w:val="left" w:pos="360"/>
              </w:tabs>
              <w:snapToGrid w:val="0"/>
              <w:jc w:val="center"/>
              <w:rPr>
                <w:rFonts w:ascii="Times New Roman" w:hAnsi="Times New Roman" w:cs="Times New Roman"/>
                <w:sz w:val="16"/>
                <w:szCs w:val="16"/>
                <w:lang w:val="en-MY"/>
              </w:rPr>
            </w:pPr>
          </w:p>
          <w:p w14:paraId="1783EF26" w14:textId="20F04367" w:rsidR="002D4895" w:rsidRPr="009F0BF0" w:rsidRDefault="008B1543" w:rsidP="002D4895">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122+3.759t-22.74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+11.06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3B7A4060" w14:textId="77777777" w:rsidR="002D4895" w:rsidRDefault="002D4895" w:rsidP="002D4895">
            <w:pPr>
              <w:tabs>
                <w:tab w:val="left" w:pos="360"/>
              </w:tabs>
              <w:snapToGrid w:val="0"/>
              <w:jc w:val="center"/>
              <w:rPr>
                <w:rFonts w:ascii="Times New Roman" w:hAnsi="Times New Roman" w:cs="Times New Roman"/>
                <w:sz w:val="16"/>
                <w:szCs w:val="16"/>
                <w:lang w:val="en-MY"/>
              </w:rPr>
            </w:pPr>
          </w:p>
          <w:p w14:paraId="5C0465DC" w14:textId="73898BBD" w:rsidR="002D4895" w:rsidRPr="005C377E" w:rsidRDefault="000A4C74" w:rsidP="002D4895">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127+45.47t</m:t>
                </m:r>
                <m:r>
                  <w:rPr>
                    <w:rFonts w:ascii="Cambria Math" w:hAnsi="Cambria Math" w:cs="Times New Roman"/>
                    <w:sz w:val="16"/>
                    <w:szCs w:val="16"/>
                    <w:lang w:val="en-MY"/>
                  </w:rPr>
                  <m:t>+</m:t>
                </m:r>
                <m:r>
                  <w:rPr>
                    <w:rFonts w:ascii="Cambria Math" w:hAnsi="Cambria Math" w:cs="Times New Roman"/>
                    <w:sz w:val="16"/>
                    <w:szCs w:val="16"/>
                    <w:lang w:val="en-MY"/>
                  </w:rPr>
                  <m:t>43.6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-73.91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2FC49199" w14:textId="77777777" w:rsidR="002D4895" w:rsidRDefault="002D4895" w:rsidP="002D4895">
            <w:pPr>
              <w:tabs>
                <w:tab w:val="left" w:pos="360"/>
              </w:tabs>
              <w:snapToGrid w:val="0"/>
              <w:jc w:val="center"/>
              <w:rPr>
                <w:rFonts w:ascii="Times New Roman" w:hAnsi="Times New Roman" w:cs="Times New Roman"/>
                <w:sz w:val="16"/>
                <w:szCs w:val="16"/>
                <w:lang w:val="en-MY"/>
              </w:rPr>
            </w:pPr>
          </w:p>
          <w:p w14:paraId="32509116" w14:textId="4A5380C5" w:rsidR="00904511" w:rsidRPr="0049614B" w:rsidRDefault="000A4C74" w:rsidP="00EF4E02">
            <w:pPr>
              <w:tabs>
                <w:tab w:val="left" w:pos="360"/>
              </w:tabs>
              <w:snapToGrid w:val="0"/>
              <w:jc w:val="both"/>
              <w:rPr>
                <w:rFonts w:ascii="Times New Roman" w:hAnsi="Times New Roman" w:cs="Times New Roman"/>
                <w:sz w:val="16"/>
                <w:szCs w:val="16"/>
                <w:lang w:val="en-US"/>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151.4+33.63t-67.27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+44.84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tc>
      </w:tr>
      <w:tr w:rsidR="00904511" w14:paraId="17321244" w14:textId="77777777" w:rsidTr="006B7441">
        <w:tc>
          <w:tcPr>
            <w:tcW w:w="650" w:type="dxa"/>
          </w:tcPr>
          <w:p w14:paraId="1A6A547D" w14:textId="46E61AAA" w:rsidR="00904511" w:rsidRPr="0049614B" w:rsidRDefault="0090451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w:t>
            </w:r>
          </w:p>
        </w:tc>
        <w:tc>
          <w:tcPr>
            <w:tcW w:w="965" w:type="dxa"/>
          </w:tcPr>
          <w:p w14:paraId="77C61A52"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05ECC1FE"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66DAD236"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73BF5082"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0D8084D7" w14:textId="77777777" w:rsidR="003A5583" w:rsidRPr="0049614B" w:rsidRDefault="001E157F"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3A5583" w:rsidRPr="0049614B">
              <w:rPr>
                <w:rFonts w:ascii="Times New Roman" w:hAnsi="Times New Roman" w:cs="Times New Roman"/>
                <w:sz w:val="16"/>
                <w:szCs w:val="16"/>
                <w:lang w:val="en-US"/>
              </w:rPr>
              <w:t>3</w:t>
            </w:r>
          </w:p>
          <w:p w14:paraId="1674D817"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1B92B5BC"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6652BCCB"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0F21AD3D"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19FFA972"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00143B4E"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2333DE5A"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17E5F353"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7C37F9A0" w14:textId="1CCF06EF" w:rsidR="00904511" w:rsidRPr="0049614B" w:rsidRDefault="00904511" w:rsidP="003A5583">
            <w:pPr>
              <w:tabs>
                <w:tab w:val="left" w:pos="360"/>
              </w:tabs>
              <w:snapToGrid w:val="0"/>
              <w:jc w:val="both"/>
              <w:rPr>
                <w:rFonts w:ascii="Times New Roman" w:hAnsi="Times New Roman" w:cs="Times New Roman"/>
                <w:sz w:val="16"/>
                <w:szCs w:val="16"/>
                <w:lang w:val="en-US"/>
              </w:rPr>
            </w:pPr>
          </w:p>
        </w:tc>
        <w:tc>
          <w:tcPr>
            <w:tcW w:w="3415" w:type="dxa"/>
          </w:tcPr>
          <w:p w14:paraId="611198A3" w14:textId="7BE4C096" w:rsidR="002C4F9A" w:rsidRPr="0049614B" w:rsidRDefault="001C29FD" w:rsidP="002C4F9A">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m:t>
                </m:r>
                <m:r>
                  <w:rPr>
                    <w:rFonts w:ascii="Cambria Math" w:hAnsi="Cambria Math" w:cs="Times New Roman"/>
                    <w:sz w:val="16"/>
                    <w:szCs w:val="16"/>
                    <w:lang w:val="en-MY"/>
                  </w:rPr>
                  <m:t>170</m:t>
                </m:r>
                <m:r>
                  <w:rPr>
                    <w:rFonts w:ascii="Cambria Math" w:hAnsi="Cambria Math" w:cs="Times New Roman"/>
                    <w:sz w:val="16"/>
                    <w:szCs w:val="16"/>
                    <w:lang w:val="en-MY"/>
                  </w:rPr>
                  <m:t>-</m:t>
                </m:r>
                <m:r>
                  <w:rPr>
                    <w:rFonts w:ascii="Cambria Math" w:hAnsi="Cambria Math" w:cs="Times New Roman"/>
                    <w:sz w:val="16"/>
                    <w:szCs w:val="16"/>
                    <w:lang w:val="en-MY"/>
                  </w:rPr>
                  <m:t>16.88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B19A291" w14:textId="77777777" w:rsidR="002C4F9A" w:rsidRPr="0049614B" w:rsidRDefault="002C4F9A" w:rsidP="002C4F9A">
            <w:pPr>
              <w:tabs>
                <w:tab w:val="left" w:pos="360"/>
              </w:tabs>
              <w:snapToGrid w:val="0"/>
              <w:jc w:val="center"/>
              <w:rPr>
                <w:rFonts w:ascii="Times New Roman" w:hAnsi="Times New Roman" w:cs="Times New Roman"/>
                <w:sz w:val="16"/>
                <w:szCs w:val="16"/>
                <w:lang w:val="en-MY"/>
              </w:rPr>
            </w:pPr>
          </w:p>
          <w:p w14:paraId="217E9076" w14:textId="633AB094" w:rsidR="002C4F9A" w:rsidRPr="0049614B" w:rsidRDefault="00A36A1A" w:rsidP="002C4F9A">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153.12</m:t>
                </m:r>
                <m:r>
                  <w:rPr>
                    <w:rFonts w:ascii="Cambria Math" w:hAnsi="Cambria Math" w:cs="Times New Roman"/>
                    <w:sz w:val="16"/>
                    <w:szCs w:val="16"/>
                    <w:lang w:val="en-MY"/>
                  </w:rPr>
                  <m:t>-</m:t>
                </m:r>
                <m:r>
                  <w:rPr>
                    <w:rFonts w:ascii="Cambria Math" w:hAnsi="Cambria Math" w:cs="Times New Roman"/>
                    <w:sz w:val="16"/>
                    <w:szCs w:val="16"/>
                    <w:lang w:val="en-MY"/>
                  </w:rPr>
                  <m:t>50.64</m:t>
                </m:r>
                <m:d>
                  <m:dPr>
                    <m:ctrlPr>
                      <w:rPr>
                        <w:rFonts w:ascii="Cambria Math" w:hAnsi="Cambria Math" w:cs="Times New Roman"/>
                        <w:i/>
                        <w:sz w:val="16"/>
                        <w:szCs w:val="16"/>
                        <w:lang w:val="en-MY"/>
                      </w:rPr>
                    </m:ctrlPr>
                  </m:dPr>
                  <m:e>
                    <m:r>
                      <w:rPr>
                        <w:rFonts w:ascii="Cambria Math" w:hAnsi="Cambria Math" w:cs="Times New Roman"/>
                        <w:sz w:val="16"/>
                        <w:szCs w:val="16"/>
                        <w:lang w:val="en-MY"/>
                      </w:rPr>
                      <m:t>t+</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e>
                </m:d>
                <m:r>
                  <w:rPr>
                    <w:rFonts w:ascii="Cambria Math" w:hAnsi="Cambria Math" w:cs="Times New Roman"/>
                    <w:sz w:val="16"/>
                    <w:szCs w:val="16"/>
                    <w:lang w:val="en-MY"/>
                  </w:rPr>
                  <m:t>+</m:t>
                </m:r>
                <m:r>
                  <w:rPr>
                    <w:rFonts w:ascii="Cambria Math" w:hAnsi="Cambria Math" w:cs="Times New Roman"/>
                    <w:sz w:val="16"/>
                    <w:szCs w:val="16"/>
                    <w:lang w:val="en-MY"/>
                  </w:rPr>
                  <m:t>37.17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0F78B50B" w14:textId="77777777" w:rsidR="002C4F9A" w:rsidRDefault="002C4F9A" w:rsidP="002C4F9A">
            <w:pPr>
              <w:tabs>
                <w:tab w:val="left" w:pos="360"/>
              </w:tabs>
              <w:snapToGrid w:val="0"/>
              <w:jc w:val="center"/>
              <w:rPr>
                <w:rFonts w:ascii="Times New Roman" w:hAnsi="Times New Roman" w:cs="Times New Roman"/>
                <w:sz w:val="16"/>
                <w:szCs w:val="16"/>
                <w:lang w:val="en-MY"/>
              </w:rPr>
            </w:pPr>
          </w:p>
          <w:p w14:paraId="24C626FD" w14:textId="5203EF54" w:rsidR="002C4F9A" w:rsidRPr="00DC23E0" w:rsidRDefault="00A36A1A" w:rsidP="002C4F9A">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89-40.42t</m:t>
                </m:r>
                <m:r>
                  <w:rPr>
                    <w:rFonts w:ascii="Cambria Math" w:hAnsi="Cambria Math" w:cs="Times New Roman"/>
                    <w:sz w:val="16"/>
                    <w:szCs w:val="16"/>
                    <w:lang w:val="en-MY"/>
                  </w:rPr>
                  <m:t>+</m:t>
                </m:r>
                <m:r>
                  <w:rPr>
                    <w:rFonts w:ascii="Cambria Math" w:hAnsi="Cambria Math" w:cs="Times New Roman"/>
                    <w:sz w:val="16"/>
                    <w:szCs w:val="16"/>
                    <w:lang w:val="en-MY"/>
                  </w:rPr>
                  <m:t>60.87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-15.08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60D27008" w14:textId="77777777" w:rsidR="002C4F9A" w:rsidRDefault="002C4F9A" w:rsidP="002C4F9A">
            <w:pPr>
              <w:tabs>
                <w:tab w:val="left" w:pos="360"/>
              </w:tabs>
              <w:snapToGrid w:val="0"/>
              <w:jc w:val="center"/>
              <w:rPr>
                <w:rFonts w:ascii="Times New Roman" w:hAnsi="Times New Roman" w:cs="Times New Roman"/>
                <w:sz w:val="16"/>
                <w:szCs w:val="16"/>
                <w:lang w:val="en-MY"/>
              </w:rPr>
            </w:pPr>
          </w:p>
          <w:p w14:paraId="0420BE9F" w14:textId="7CF09088" w:rsidR="002C4F9A" w:rsidRPr="00FD5EC9" w:rsidRDefault="002541C4" w:rsidP="002C4F9A">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131+22.11t-29.6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+7.496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73D99D3" w14:textId="77777777" w:rsidR="002C4F9A" w:rsidRDefault="002C4F9A" w:rsidP="002C4F9A">
            <w:pPr>
              <w:tabs>
                <w:tab w:val="left" w:pos="360"/>
              </w:tabs>
              <w:snapToGrid w:val="0"/>
              <w:jc w:val="center"/>
              <w:rPr>
                <w:rFonts w:ascii="Times New Roman" w:hAnsi="Times New Roman" w:cs="Times New Roman"/>
                <w:sz w:val="16"/>
                <w:szCs w:val="16"/>
                <w:lang w:val="en-MY"/>
              </w:rPr>
            </w:pPr>
          </w:p>
          <w:p w14:paraId="1143191C" w14:textId="33D506F8" w:rsidR="002C4F9A" w:rsidRPr="009F0BF0" w:rsidRDefault="00697166" w:rsidP="002C4F9A">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131-14.61t-7.114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+7.96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5626F88C" w14:textId="77777777" w:rsidR="002C4F9A" w:rsidRDefault="002C4F9A" w:rsidP="002C4F9A">
            <w:pPr>
              <w:tabs>
                <w:tab w:val="left" w:pos="360"/>
              </w:tabs>
              <w:snapToGrid w:val="0"/>
              <w:jc w:val="center"/>
              <w:rPr>
                <w:rFonts w:ascii="Times New Roman" w:hAnsi="Times New Roman" w:cs="Times New Roman"/>
                <w:sz w:val="16"/>
                <w:szCs w:val="16"/>
                <w:lang w:val="en-MY"/>
              </w:rPr>
            </w:pPr>
          </w:p>
          <w:p w14:paraId="301A0799" w14:textId="69D95566" w:rsidR="002C4F9A" w:rsidRPr="005C377E" w:rsidRDefault="00740E0C" w:rsidP="002C4F9A">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137+52.45t</m:t>
                </m:r>
                <m:r>
                  <w:rPr>
                    <w:rFonts w:ascii="Cambria Math" w:hAnsi="Cambria Math" w:cs="Times New Roman"/>
                    <w:sz w:val="16"/>
                    <w:szCs w:val="16"/>
                    <w:lang w:val="en-MY"/>
                  </w:rPr>
                  <m:t>+</m:t>
                </m:r>
                <m:r>
                  <w:rPr>
                    <w:rFonts w:ascii="Cambria Math" w:hAnsi="Cambria Math" w:cs="Times New Roman"/>
                    <w:sz w:val="16"/>
                    <w:szCs w:val="16"/>
                    <w:lang w:val="en-MY"/>
                  </w:rPr>
                  <m:t>40.65</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-75.61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1A25245" w14:textId="77777777" w:rsidR="002C4F9A" w:rsidRDefault="002C4F9A" w:rsidP="002C4F9A">
            <w:pPr>
              <w:tabs>
                <w:tab w:val="left" w:pos="360"/>
              </w:tabs>
              <w:snapToGrid w:val="0"/>
              <w:jc w:val="center"/>
              <w:rPr>
                <w:rFonts w:ascii="Times New Roman" w:hAnsi="Times New Roman" w:cs="Times New Roman"/>
                <w:sz w:val="16"/>
                <w:szCs w:val="16"/>
                <w:lang w:val="en-MY"/>
              </w:rPr>
            </w:pPr>
          </w:p>
          <w:p w14:paraId="0A707480" w14:textId="5770069D" w:rsidR="00904511" w:rsidRPr="0049614B" w:rsidRDefault="00740E0C" w:rsidP="00EF4E02">
            <w:pPr>
              <w:tabs>
                <w:tab w:val="left" w:pos="360"/>
              </w:tabs>
              <w:snapToGrid w:val="0"/>
              <w:jc w:val="both"/>
              <w:rPr>
                <w:rFonts w:ascii="Times New Roman" w:hAnsi="Times New Roman" w:cs="Times New Roman"/>
                <w:sz w:val="16"/>
                <w:szCs w:val="16"/>
                <w:lang w:val="en-US"/>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163.94+36.39t-72.77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+48.52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tc>
      </w:tr>
      <w:tr w:rsidR="00904511" w14:paraId="0DAAE1A9" w14:textId="77777777" w:rsidTr="006B7441">
        <w:tc>
          <w:tcPr>
            <w:tcW w:w="650" w:type="dxa"/>
          </w:tcPr>
          <w:p w14:paraId="448172BA" w14:textId="0499CEBE" w:rsidR="00904511" w:rsidRPr="0049614B" w:rsidRDefault="0090451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4</w:t>
            </w:r>
          </w:p>
        </w:tc>
        <w:tc>
          <w:tcPr>
            <w:tcW w:w="965" w:type="dxa"/>
          </w:tcPr>
          <w:p w14:paraId="6BB462FC"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0246415B"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5C45F16F"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024C2412"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3E106A81" w14:textId="77777777" w:rsidR="003A5583" w:rsidRPr="0049614B" w:rsidRDefault="001E157F"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3A5583" w:rsidRPr="0049614B">
              <w:rPr>
                <w:rFonts w:ascii="Times New Roman" w:hAnsi="Times New Roman" w:cs="Times New Roman"/>
                <w:sz w:val="16"/>
                <w:szCs w:val="16"/>
                <w:lang w:val="en-US"/>
              </w:rPr>
              <w:t>3</w:t>
            </w:r>
          </w:p>
          <w:p w14:paraId="16D2B7E7"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2CE5C5A7"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05DC5C02"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71C25F03"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48C3EF53"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1FC11919"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4DEC94AB"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081053FE"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351B1F11" w14:textId="2ADF09C2" w:rsidR="00904511" w:rsidRPr="0049614B" w:rsidRDefault="00904511" w:rsidP="003A5583">
            <w:pPr>
              <w:tabs>
                <w:tab w:val="left" w:pos="360"/>
              </w:tabs>
              <w:snapToGrid w:val="0"/>
              <w:jc w:val="both"/>
              <w:rPr>
                <w:rFonts w:ascii="Times New Roman" w:hAnsi="Times New Roman" w:cs="Times New Roman"/>
                <w:sz w:val="16"/>
                <w:szCs w:val="16"/>
                <w:lang w:val="en-US"/>
              </w:rPr>
            </w:pPr>
          </w:p>
        </w:tc>
        <w:tc>
          <w:tcPr>
            <w:tcW w:w="3415" w:type="dxa"/>
          </w:tcPr>
          <w:p w14:paraId="7FBA8E92" w14:textId="303B75C7" w:rsidR="00740E0C" w:rsidRPr="0049614B" w:rsidRDefault="00C014EE" w:rsidP="00740E0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m:t>
                </m:r>
                <m:r>
                  <w:rPr>
                    <w:rFonts w:ascii="Cambria Math" w:hAnsi="Cambria Math" w:cs="Times New Roman"/>
                    <w:sz w:val="16"/>
                    <w:szCs w:val="16"/>
                    <w:lang w:val="en-MY"/>
                  </w:rPr>
                  <m:t>110+3.2488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32FC7991" w14:textId="77777777" w:rsidR="00740E0C" w:rsidRPr="0049614B" w:rsidRDefault="00740E0C" w:rsidP="00740E0C">
            <w:pPr>
              <w:tabs>
                <w:tab w:val="left" w:pos="360"/>
              </w:tabs>
              <w:snapToGrid w:val="0"/>
              <w:jc w:val="center"/>
              <w:rPr>
                <w:rFonts w:ascii="Times New Roman" w:hAnsi="Times New Roman" w:cs="Times New Roman"/>
                <w:sz w:val="16"/>
                <w:szCs w:val="16"/>
                <w:lang w:val="en-MY"/>
              </w:rPr>
            </w:pPr>
          </w:p>
          <w:p w14:paraId="1AD07357" w14:textId="62B40844" w:rsidR="00740E0C" w:rsidRPr="0049614B" w:rsidRDefault="00241598" w:rsidP="00740E0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113.25+9.746</m:t>
                </m:r>
                <m:d>
                  <m:dPr>
                    <m:ctrlPr>
                      <w:rPr>
                        <w:rFonts w:ascii="Cambria Math" w:hAnsi="Cambria Math" w:cs="Times New Roman"/>
                        <w:i/>
                        <w:sz w:val="16"/>
                        <w:szCs w:val="16"/>
                        <w:lang w:val="en-MY"/>
                      </w:rPr>
                    </m:ctrlPr>
                  </m:dPr>
                  <m:e>
                    <m:r>
                      <w:rPr>
                        <w:rFonts w:ascii="Cambria Math" w:hAnsi="Cambria Math" w:cs="Times New Roman"/>
                        <w:sz w:val="16"/>
                        <w:szCs w:val="16"/>
                        <w:lang w:val="en-MY"/>
                      </w:rPr>
                      <m:t>t+</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e>
                </m:d>
                <m:r>
                  <w:rPr>
                    <w:rFonts w:ascii="Cambria Math" w:hAnsi="Cambria Math" w:cs="Times New Roman"/>
                    <w:sz w:val="16"/>
                    <w:szCs w:val="16"/>
                    <w:lang w:val="en-MY"/>
                  </w:rPr>
                  <m:t>-2.741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9E584E8" w14:textId="77777777" w:rsidR="00740E0C" w:rsidRDefault="00740E0C" w:rsidP="00740E0C">
            <w:pPr>
              <w:tabs>
                <w:tab w:val="left" w:pos="360"/>
              </w:tabs>
              <w:snapToGrid w:val="0"/>
              <w:jc w:val="center"/>
              <w:rPr>
                <w:rFonts w:ascii="Times New Roman" w:hAnsi="Times New Roman" w:cs="Times New Roman"/>
                <w:sz w:val="16"/>
                <w:szCs w:val="16"/>
                <w:lang w:val="en-MY"/>
              </w:rPr>
            </w:pPr>
          </w:p>
          <w:p w14:paraId="052889E2" w14:textId="17778B86" w:rsidR="00740E0C" w:rsidRPr="00DC23E0" w:rsidRDefault="0026210C" w:rsidP="00740E0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130-21.01t</m:t>
                </m:r>
                <m:r>
                  <w:rPr>
                    <w:rFonts w:ascii="Cambria Math" w:hAnsi="Cambria Math" w:cs="Times New Roman"/>
                    <w:sz w:val="16"/>
                    <w:szCs w:val="16"/>
                    <w:lang w:val="en-MY"/>
                  </w:rPr>
                  <m:t>+</m:t>
                </m:r>
                <m:r>
                  <w:rPr>
                    <w:rFonts w:ascii="Cambria Math" w:hAnsi="Cambria Math" w:cs="Times New Roman"/>
                    <w:sz w:val="16"/>
                    <w:szCs w:val="16"/>
                    <w:lang w:val="en-MY"/>
                  </w:rPr>
                  <m:t>1.522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-1.514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F3E4F28" w14:textId="77777777" w:rsidR="00740E0C" w:rsidRDefault="00740E0C" w:rsidP="00740E0C">
            <w:pPr>
              <w:tabs>
                <w:tab w:val="left" w:pos="360"/>
              </w:tabs>
              <w:snapToGrid w:val="0"/>
              <w:jc w:val="center"/>
              <w:rPr>
                <w:rFonts w:ascii="Times New Roman" w:hAnsi="Times New Roman" w:cs="Times New Roman"/>
                <w:sz w:val="16"/>
                <w:szCs w:val="16"/>
                <w:lang w:val="en-MY"/>
              </w:rPr>
            </w:pPr>
          </w:p>
          <w:p w14:paraId="146FAA3E" w14:textId="157BF2E4" w:rsidR="00740E0C" w:rsidRPr="00FD5EC9" w:rsidRDefault="003D1EA9" w:rsidP="00740E0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166+8.925t-7.567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-1.358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1AE2D7FB" w14:textId="77777777" w:rsidR="00740E0C" w:rsidRDefault="00740E0C" w:rsidP="00740E0C">
            <w:pPr>
              <w:tabs>
                <w:tab w:val="left" w:pos="360"/>
              </w:tabs>
              <w:snapToGrid w:val="0"/>
              <w:jc w:val="center"/>
              <w:rPr>
                <w:rFonts w:ascii="Times New Roman" w:hAnsi="Times New Roman" w:cs="Times New Roman"/>
                <w:sz w:val="16"/>
                <w:szCs w:val="16"/>
                <w:lang w:val="en-MY"/>
              </w:rPr>
            </w:pPr>
          </w:p>
          <w:p w14:paraId="0B84684B" w14:textId="378992C4" w:rsidR="00740E0C" w:rsidRPr="009F0BF0" w:rsidRDefault="002615E8" w:rsidP="00740E0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166-10.28t-11.644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+2.766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1A1A9E2" w14:textId="77777777" w:rsidR="00740E0C" w:rsidRDefault="00740E0C" w:rsidP="00740E0C">
            <w:pPr>
              <w:tabs>
                <w:tab w:val="left" w:pos="360"/>
              </w:tabs>
              <w:snapToGrid w:val="0"/>
              <w:jc w:val="center"/>
              <w:rPr>
                <w:rFonts w:ascii="Times New Roman" w:hAnsi="Times New Roman" w:cs="Times New Roman"/>
                <w:sz w:val="16"/>
                <w:szCs w:val="16"/>
                <w:lang w:val="en-MY"/>
              </w:rPr>
            </w:pPr>
          </w:p>
          <w:p w14:paraId="61FF3C7C" w14:textId="7BFC7D54" w:rsidR="00740E0C" w:rsidRPr="005C377E" w:rsidRDefault="002615E8" w:rsidP="00740E0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121-23.65t</m:t>
                </m:r>
                <m:r>
                  <w:rPr>
                    <w:rFonts w:ascii="Cambria Math" w:hAnsi="Cambria Math" w:cs="Times New Roman"/>
                    <w:sz w:val="16"/>
                    <w:szCs w:val="16"/>
                    <w:lang w:val="en-MY"/>
                  </w:rPr>
                  <m:t>+</m:t>
                </m:r>
                <m:r>
                  <w:rPr>
                    <w:rFonts w:ascii="Cambria Math" w:hAnsi="Cambria Math" w:cs="Times New Roman"/>
                    <w:sz w:val="16"/>
                    <w:szCs w:val="16"/>
                    <w:lang w:val="en-MY"/>
                  </w:rPr>
                  <m:t>4.956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-10.81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17C044C7" w14:textId="77777777" w:rsidR="00740E0C" w:rsidRDefault="00740E0C" w:rsidP="00740E0C">
            <w:pPr>
              <w:tabs>
                <w:tab w:val="left" w:pos="360"/>
              </w:tabs>
              <w:snapToGrid w:val="0"/>
              <w:jc w:val="center"/>
              <w:rPr>
                <w:rFonts w:ascii="Times New Roman" w:hAnsi="Times New Roman" w:cs="Times New Roman"/>
                <w:sz w:val="16"/>
                <w:szCs w:val="16"/>
                <w:lang w:val="en-MY"/>
              </w:rPr>
            </w:pPr>
          </w:p>
          <w:p w14:paraId="6C838C51" w14:textId="71A92982" w:rsidR="00904511" w:rsidRPr="0049614B" w:rsidRDefault="006A299D" w:rsidP="00EF4E02">
            <w:pPr>
              <w:tabs>
                <w:tab w:val="left" w:pos="360"/>
              </w:tabs>
              <w:snapToGrid w:val="0"/>
              <w:jc w:val="both"/>
              <w:rPr>
                <w:rFonts w:ascii="Times New Roman" w:hAnsi="Times New Roman" w:cs="Times New Roman"/>
                <w:sz w:val="16"/>
                <w:szCs w:val="16"/>
                <w:lang w:val="en-US"/>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111.8-10.59t+21.17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-14.12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tc>
      </w:tr>
      <w:tr w:rsidR="00904511" w14:paraId="4B18540E" w14:textId="77777777" w:rsidTr="006B7441">
        <w:tc>
          <w:tcPr>
            <w:tcW w:w="650" w:type="dxa"/>
          </w:tcPr>
          <w:p w14:paraId="7D438C11" w14:textId="1B9D007B" w:rsidR="00904511" w:rsidRPr="0049614B" w:rsidRDefault="00904511" w:rsidP="00EF4E02">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5</w:t>
            </w:r>
          </w:p>
        </w:tc>
        <w:tc>
          <w:tcPr>
            <w:tcW w:w="965" w:type="dxa"/>
          </w:tcPr>
          <w:p w14:paraId="7572F204"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55BB6CE0"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124CBD19"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24FF14E4"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68D13A21" w14:textId="77777777" w:rsidR="003A5583" w:rsidRPr="0049614B" w:rsidRDefault="001E157F"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3A5583" w:rsidRPr="0049614B">
              <w:rPr>
                <w:rFonts w:ascii="Times New Roman" w:hAnsi="Times New Roman" w:cs="Times New Roman"/>
                <w:sz w:val="16"/>
                <w:szCs w:val="16"/>
                <w:lang w:val="en-US"/>
              </w:rPr>
              <w:t>3</w:t>
            </w:r>
          </w:p>
          <w:p w14:paraId="3DAFF2E2"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22059B59"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4C25779A"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546A39B8"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0A351B78"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326B72FB"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5F26DD59" w14:textId="77777777" w:rsidR="003A5583" w:rsidRPr="0049614B" w:rsidRDefault="003A5583" w:rsidP="003A5583">
            <w:pPr>
              <w:tabs>
                <w:tab w:val="left" w:pos="360"/>
              </w:tabs>
              <w:snapToGrid w:val="0"/>
              <w:jc w:val="both"/>
              <w:rPr>
                <w:rFonts w:ascii="Times New Roman" w:hAnsi="Times New Roman" w:cs="Times New Roman"/>
                <w:sz w:val="16"/>
                <w:szCs w:val="16"/>
                <w:lang w:val="en-US"/>
              </w:rPr>
            </w:pPr>
          </w:p>
          <w:p w14:paraId="71069B30" w14:textId="77777777" w:rsidR="001E157F" w:rsidRPr="0049614B" w:rsidRDefault="003A5583"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23615BF1" w14:textId="52F5D811" w:rsidR="00904511" w:rsidRPr="0049614B" w:rsidRDefault="00904511" w:rsidP="003A5583">
            <w:pPr>
              <w:tabs>
                <w:tab w:val="left" w:pos="360"/>
              </w:tabs>
              <w:snapToGrid w:val="0"/>
              <w:jc w:val="both"/>
              <w:rPr>
                <w:rFonts w:ascii="Times New Roman" w:hAnsi="Times New Roman" w:cs="Times New Roman"/>
                <w:sz w:val="16"/>
                <w:szCs w:val="16"/>
                <w:lang w:val="en-US"/>
              </w:rPr>
            </w:pPr>
          </w:p>
        </w:tc>
        <w:tc>
          <w:tcPr>
            <w:tcW w:w="3415" w:type="dxa"/>
          </w:tcPr>
          <w:p w14:paraId="2260D46D" w14:textId="28023697" w:rsidR="00853D0D" w:rsidRPr="0049614B" w:rsidRDefault="00241598" w:rsidP="00853D0D">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m:t>
                </m:r>
                <m:r>
                  <w:rPr>
                    <w:rFonts w:ascii="Cambria Math" w:hAnsi="Cambria Math" w:cs="Times New Roman"/>
                    <w:sz w:val="16"/>
                    <w:szCs w:val="16"/>
                    <w:lang w:val="en-MY"/>
                  </w:rPr>
                  <m:t>21+13.77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77C22635" w14:textId="77777777" w:rsidR="00853D0D" w:rsidRPr="0049614B" w:rsidRDefault="00853D0D" w:rsidP="00853D0D">
            <w:pPr>
              <w:tabs>
                <w:tab w:val="left" w:pos="360"/>
              </w:tabs>
              <w:snapToGrid w:val="0"/>
              <w:jc w:val="center"/>
              <w:rPr>
                <w:rFonts w:ascii="Times New Roman" w:hAnsi="Times New Roman" w:cs="Times New Roman"/>
                <w:sz w:val="16"/>
                <w:szCs w:val="16"/>
                <w:lang w:val="en-MY"/>
              </w:rPr>
            </w:pPr>
          </w:p>
          <w:p w14:paraId="6E40C82F" w14:textId="5AB7329B" w:rsidR="00853D0D" w:rsidRPr="0049614B" w:rsidRDefault="00154DAF" w:rsidP="00853D0D">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34.77+41.3</m:t>
                </m:r>
                <m:d>
                  <m:dPr>
                    <m:ctrlPr>
                      <w:rPr>
                        <w:rFonts w:ascii="Cambria Math" w:hAnsi="Cambria Math" w:cs="Times New Roman"/>
                        <w:i/>
                        <w:sz w:val="16"/>
                        <w:szCs w:val="16"/>
                        <w:lang w:val="en-MY"/>
                      </w:rPr>
                    </m:ctrlPr>
                  </m:dPr>
                  <m:e>
                    <m:r>
                      <w:rPr>
                        <w:rFonts w:ascii="Cambria Math" w:hAnsi="Cambria Math" w:cs="Times New Roman"/>
                        <w:sz w:val="16"/>
                        <w:szCs w:val="16"/>
                        <w:lang w:val="en-MY"/>
                      </w:rPr>
                      <m:t>t+</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e>
                </m:d>
                <m:r>
                  <w:rPr>
                    <w:rFonts w:ascii="Cambria Math" w:hAnsi="Cambria Math" w:cs="Times New Roman"/>
                    <w:sz w:val="16"/>
                    <w:szCs w:val="16"/>
                    <w:lang w:val="en-MY"/>
                  </w:rPr>
                  <m:t>-27.36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64C9E26" w14:textId="77777777" w:rsidR="00853D0D" w:rsidRDefault="00853D0D" w:rsidP="00853D0D">
            <w:pPr>
              <w:tabs>
                <w:tab w:val="left" w:pos="360"/>
              </w:tabs>
              <w:snapToGrid w:val="0"/>
              <w:jc w:val="center"/>
              <w:rPr>
                <w:rFonts w:ascii="Times New Roman" w:hAnsi="Times New Roman" w:cs="Times New Roman"/>
                <w:sz w:val="16"/>
                <w:szCs w:val="16"/>
                <w:lang w:val="en-MY"/>
              </w:rPr>
            </w:pPr>
          </w:p>
          <w:p w14:paraId="045BE103" w14:textId="4A574BB7" w:rsidR="00853D0D" w:rsidRPr="00DC23E0" w:rsidRDefault="00154DAF" w:rsidP="00853D0D">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90+41.82t-40.78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+9.937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53D3F553" w14:textId="77777777" w:rsidR="00853D0D" w:rsidRDefault="00853D0D" w:rsidP="00853D0D">
            <w:pPr>
              <w:tabs>
                <w:tab w:val="left" w:pos="360"/>
              </w:tabs>
              <w:snapToGrid w:val="0"/>
              <w:jc w:val="center"/>
              <w:rPr>
                <w:rFonts w:ascii="Times New Roman" w:hAnsi="Times New Roman" w:cs="Times New Roman"/>
                <w:sz w:val="16"/>
                <w:szCs w:val="16"/>
                <w:lang w:val="en-MY"/>
              </w:rPr>
            </w:pPr>
          </w:p>
          <w:p w14:paraId="057744B4" w14:textId="5D559D6C" w:rsidR="00853D0D" w:rsidRPr="00FD5EC9" w:rsidRDefault="00183C01" w:rsidP="00853D0D">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90-2.065t+18.84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-16.78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B934ECF" w14:textId="77777777" w:rsidR="00853D0D" w:rsidRDefault="00853D0D" w:rsidP="00853D0D">
            <w:pPr>
              <w:tabs>
                <w:tab w:val="left" w:pos="360"/>
              </w:tabs>
              <w:snapToGrid w:val="0"/>
              <w:jc w:val="center"/>
              <w:rPr>
                <w:rFonts w:ascii="Times New Roman" w:hAnsi="Times New Roman" w:cs="Times New Roman"/>
                <w:sz w:val="16"/>
                <w:szCs w:val="16"/>
                <w:lang w:val="en-MY"/>
              </w:rPr>
            </w:pPr>
          </w:p>
          <w:p w14:paraId="6D43357C" w14:textId="50192D9C" w:rsidR="00853D0D" w:rsidRPr="009F0BF0" w:rsidRDefault="00183C01" w:rsidP="00853D0D">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90-14.372t-31.49</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+10.8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4667D187" w14:textId="77777777" w:rsidR="00853D0D" w:rsidRDefault="00853D0D" w:rsidP="00853D0D">
            <w:pPr>
              <w:tabs>
                <w:tab w:val="left" w:pos="360"/>
              </w:tabs>
              <w:snapToGrid w:val="0"/>
              <w:jc w:val="center"/>
              <w:rPr>
                <w:rFonts w:ascii="Times New Roman" w:hAnsi="Times New Roman" w:cs="Times New Roman"/>
                <w:sz w:val="16"/>
                <w:szCs w:val="16"/>
                <w:lang w:val="en-MY"/>
              </w:rPr>
            </w:pPr>
          </w:p>
          <w:p w14:paraId="17DE0F12" w14:textId="75F77A91" w:rsidR="00853D0D" w:rsidRPr="005C377E" w:rsidRDefault="0019764F" w:rsidP="00853D0D">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21-11.10t+33.3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-25.9</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3CF4F603" w14:textId="77777777" w:rsidR="00853D0D" w:rsidRDefault="00853D0D" w:rsidP="00853D0D">
            <w:pPr>
              <w:tabs>
                <w:tab w:val="left" w:pos="360"/>
              </w:tabs>
              <w:snapToGrid w:val="0"/>
              <w:jc w:val="center"/>
              <w:rPr>
                <w:rFonts w:ascii="Times New Roman" w:hAnsi="Times New Roman" w:cs="Times New Roman"/>
                <w:sz w:val="16"/>
                <w:szCs w:val="16"/>
                <w:lang w:val="en-MY"/>
              </w:rPr>
            </w:pPr>
          </w:p>
          <w:p w14:paraId="57BEA16E" w14:textId="13FFE5D9" w:rsidR="00410D58" w:rsidRPr="005C377E" w:rsidRDefault="00410D58" w:rsidP="00410D58">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20.54+2.775t-5.549</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r>
                  <w:rPr>
                    <w:rFonts w:ascii="Cambria Math" w:hAnsi="Cambria Math" w:cs="Times New Roman"/>
                    <w:sz w:val="16"/>
                    <w:szCs w:val="16"/>
                    <w:lang w:val="en-MY"/>
                  </w:rPr>
                  <m:t>+3.7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3</m:t>
                    </m:r>
                  </m:sup>
                </m:sSup>
              </m:oMath>
            </m:oMathPara>
          </w:p>
          <w:p w14:paraId="6910F873" w14:textId="15AAE277" w:rsidR="00904511" w:rsidRPr="0049614B" w:rsidRDefault="00904511" w:rsidP="00EF4E02">
            <w:pPr>
              <w:tabs>
                <w:tab w:val="left" w:pos="360"/>
              </w:tabs>
              <w:snapToGrid w:val="0"/>
              <w:jc w:val="both"/>
              <w:rPr>
                <w:rFonts w:ascii="Times New Roman" w:hAnsi="Times New Roman" w:cs="Times New Roman"/>
                <w:sz w:val="16"/>
                <w:szCs w:val="16"/>
                <w:lang w:val="en-US"/>
              </w:rPr>
            </w:pPr>
          </w:p>
        </w:tc>
      </w:tr>
    </w:tbl>
    <w:p w14:paraId="27608AFF" w14:textId="77777777" w:rsidR="00904511" w:rsidRDefault="00904511" w:rsidP="00EF4E02">
      <w:pPr>
        <w:tabs>
          <w:tab w:val="left" w:pos="360"/>
        </w:tabs>
        <w:snapToGrid w:val="0"/>
        <w:jc w:val="both"/>
        <w:rPr>
          <w:rFonts w:ascii="Times New Roman" w:hAnsi="Times New Roman" w:cs="Times New Roman"/>
          <w:lang w:val="en-US"/>
        </w:rPr>
      </w:pPr>
    </w:p>
    <w:p w14:paraId="4CA80913" w14:textId="573D23DB" w:rsidR="002D639F" w:rsidRPr="00904511" w:rsidRDefault="002D639F" w:rsidP="002D639F">
      <w:pPr>
        <w:tabs>
          <w:tab w:val="left" w:pos="360"/>
        </w:tabs>
        <w:snapToGrid w:val="0"/>
        <w:jc w:val="center"/>
        <w:rPr>
          <w:rFonts w:ascii="Times New Roman" w:hAnsi="Times New Roman" w:cs="Times New Roman"/>
          <w:b/>
          <w:bCs/>
          <w:lang w:val="en-US"/>
        </w:rPr>
      </w:pPr>
      <w:r>
        <w:rPr>
          <w:rFonts w:ascii="Times New Roman" w:hAnsi="Times New Roman" w:cs="Times New Roman"/>
          <w:b/>
          <w:bCs/>
          <w:lang w:val="en-US"/>
        </w:rPr>
        <w:t xml:space="preserve">Table </w:t>
      </w:r>
      <w:r w:rsidR="001D7939">
        <w:rPr>
          <w:rFonts w:ascii="Times New Roman" w:hAnsi="Times New Roman" w:cs="Times New Roman"/>
          <w:b/>
          <w:bCs/>
          <w:color w:val="000000" w:themeColor="text1"/>
          <w:lang w:val="en-US"/>
        </w:rPr>
        <w:t>6</w:t>
      </w:r>
      <w:r>
        <w:rPr>
          <w:rFonts w:ascii="Times New Roman" w:hAnsi="Times New Roman" w:cs="Times New Roman"/>
          <w:b/>
          <w:bCs/>
          <w:lang w:val="en-US"/>
        </w:rPr>
        <w:t>: Trajectory Equations of Velocity Profile</w:t>
      </w:r>
    </w:p>
    <w:p w14:paraId="65710500" w14:textId="77777777" w:rsidR="002D639F" w:rsidRDefault="002D639F" w:rsidP="002D639F">
      <w:pPr>
        <w:tabs>
          <w:tab w:val="left" w:pos="360"/>
        </w:tabs>
        <w:snapToGrid w:val="0"/>
        <w:jc w:val="both"/>
        <w:rPr>
          <w:rFonts w:ascii="Times New Roman" w:hAnsi="Times New Roman" w:cs="Times New Roman"/>
          <w:lang w:val="en-US"/>
        </w:rPr>
      </w:pPr>
    </w:p>
    <w:tbl>
      <w:tblPr>
        <w:tblStyle w:val="TableGrid"/>
        <w:tblW w:w="0" w:type="auto"/>
        <w:tblLook w:val="04A0" w:firstRow="1" w:lastRow="0" w:firstColumn="1" w:lastColumn="0" w:noHBand="0" w:noVBand="1"/>
      </w:tblPr>
      <w:tblGrid>
        <w:gridCol w:w="650"/>
        <w:gridCol w:w="965"/>
        <w:gridCol w:w="3415"/>
      </w:tblGrid>
      <w:tr w:rsidR="002D639F" w14:paraId="14347524" w14:textId="77777777">
        <w:tc>
          <w:tcPr>
            <w:tcW w:w="650" w:type="dxa"/>
          </w:tcPr>
          <w:p w14:paraId="3BD9CECE"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Joint</w:t>
            </w:r>
          </w:p>
        </w:tc>
        <w:tc>
          <w:tcPr>
            <w:tcW w:w="965" w:type="dxa"/>
          </w:tcPr>
          <w:p w14:paraId="2DDF8DB4"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Local</w:t>
            </w:r>
          </w:p>
          <w:p w14:paraId="744BF633"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Time</w:t>
            </w:r>
          </w:p>
          <w:p w14:paraId="2130EB21"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(s)</w:t>
            </w:r>
          </w:p>
        </w:tc>
        <w:tc>
          <w:tcPr>
            <w:tcW w:w="3415" w:type="dxa"/>
          </w:tcPr>
          <w:p w14:paraId="6CB91A57"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Position Equations for each segment</w:t>
            </w:r>
          </w:p>
        </w:tc>
      </w:tr>
      <w:tr w:rsidR="002D639F" w14:paraId="02455467" w14:textId="77777777">
        <w:tc>
          <w:tcPr>
            <w:tcW w:w="650" w:type="dxa"/>
          </w:tcPr>
          <w:p w14:paraId="3B7EB18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1</w:t>
            </w:r>
          </w:p>
        </w:tc>
        <w:tc>
          <w:tcPr>
            <w:tcW w:w="965" w:type="dxa"/>
          </w:tcPr>
          <w:p w14:paraId="3E08952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6A4EF519"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721DAA8D"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7724E7B1"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DD976E5"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7AB32A4C"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466A902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012933C3"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4B38287"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15A341D9"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3321E7C7"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36C5997E"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559E50F3"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1A753725" w14:textId="55552210"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32755941" w14:textId="673C8A52" w:rsidR="00864A4C" w:rsidRPr="0049614B" w:rsidRDefault="0023160D"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=-12.562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5AEDD78C" w14:textId="77777777" w:rsidR="00864A4C" w:rsidRPr="0049614B" w:rsidRDefault="00864A4C" w:rsidP="00864A4C">
            <w:pPr>
              <w:tabs>
                <w:tab w:val="left" w:pos="360"/>
              </w:tabs>
              <w:snapToGrid w:val="0"/>
              <w:jc w:val="center"/>
              <w:rPr>
                <w:rFonts w:ascii="Times New Roman" w:hAnsi="Times New Roman" w:cs="Times New Roman"/>
                <w:sz w:val="16"/>
                <w:szCs w:val="16"/>
                <w:lang w:val="en-MY"/>
              </w:rPr>
            </w:pPr>
          </w:p>
          <w:p w14:paraId="7172F3E4" w14:textId="2AB6E108" w:rsidR="00864A4C" w:rsidRPr="0049614B" w:rsidRDefault="00321914"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-12.562-25.124t+45.93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62037075" w14:textId="77777777" w:rsidR="00864A4C" w:rsidRDefault="00864A4C" w:rsidP="00864A4C">
            <w:pPr>
              <w:tabs>
                <w:tab w:val="left" w:pos="360"/>
              </w:tabs>
              <w:snapToGrid w:val="0"/>
              <w:jc w:val="center"/>
              <w:rPr>
                <w:rFonts w:ascii="Times New Roman" w:hAnsi="Times New Roman" w:cs="Times New Roman"/>
                <w:sz w:val="16"/>
                <w:szCs w:val="16"/>
                <w:lang w:val="en-MY"/>
              </w:rPr>
            </w:pPr>
          </w:p>
          <w:p w14:paraId="38FE1172" w14:textId="7CECE852" w:rsidR="00864A4C" w:rsidRPr="00DC23E0" w:rsidRDefault="004E2377"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8.2481+66.74t-28.8694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5F00D32" w14:textId="77777777" w:rsidR="00864A4C" w:rsidRDefault="00864A4C" w:rsidP="00864A4C">
            <w:pPr>
              <w:tabs>
                <w:tab w:val="left" w:pos="360"/>
              </w:tabs>
              <w:snapToGrid w:val="0"/>
              <w:jc w:val="center"/>
              <w:rPr>
                <w:rFonts w:ascii="Times New Roman" w:hAnsi="Times New Roman" w:cs="Times New Roman"/>
                <w:sz w:val="16"/>
                <w:szCs w:val="16"/>
                <w:lang w:val="en-MY"/>
              </w:rPr>
            </w:pPr>
          </w:p>
          <w:p w14:paraId="6536F547" w14:textId="3F8426A7" w:rsidR="00864A4C" w:rsidRPr="00FD5EC9" w:rsidRDefault="002947E0"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26.259-48.73t-2.6783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86C94E4" w14:textId="77777777" w:rsidR="00864A4C" w:rsidRDefault="00864A4C" w:rsidP="00864A4C">
            <w:pPr>
              <w:tabs>
                <w:tab w:val="left" w:pos="360"/>
              </w:tabs>
              <w:snapToGrid w:val="0"/>
              <w:jc w:val="center"/>
              <w:rPr>
                <w:rFonts w:ascii="Times New Roman" w:hAnsi="Times New Roman" w:cs="Times New Roman"/>
                <w:sz w:val="16"/>
                <w:szCs w:val="16"/>
                <w:lang w:val="en-MY"/>
              </w:rPr>
            </w:pPr>
          </w:p>
          <w:p w14:paraId="4898981D" w14:textId="35EA31D6" w:rsidR="00864A4C" w:rsidRPr="009F0BF0" w:rsidRDefault="002947E0"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-25.15-54.0898t+33.9314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1106D99" w14:textId="77777777" w:rsidR="00864A4C" w:rsidRDefault="00864A4C" w:rsidP="00864A4C">
            <w:pPr>
              <w:tabs>
                <w:tab w:val="left" w:pos="360"/>
              </w:tabs>
              <w:snapToGrid w:val="0"/>
              <w:jc w:val="center"/>
              <w:rPr>
                <w:rFonts w:ascii="Times New Roman" w:hAnsi="Times New Roman" w:cs="Times New Roman"/>
                <w:sz w:val="16"/>
                <w:szCs w:val="16"/>
                <w:lang w:val="en-MY"/>
              </w:rPr>
            </w:pPr>
          </w:p>
          <w:p w14:paraId="0E4950FD" w14:textId="0DAD314B" w:rsidR="00864A4C" w:rsidRPr="005C377E" w:rsidRDefault="002947E0"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2.394+81.6359t-127.242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DB4BB8C" w14:textId="77777777" w:rsidR="00864A4C" w:rsidRDefault="00864A4C" w:rsidP="00864A4C">
            <w:pPr>
              <w:tabs>
                <w:tab w:val="left" w:pos="360"/>
              </w:tabs>
              <w:snapToGrid w:val="0"/>
              <w:jc w:val="center"/>
              <w:rPr>
                <w:rFonts w:ascii="Times New Roman" w:hAnsi="Times New Roman" w:cs="Times New Roman"/>
                <w:sz w:val="16"/>
                <w:szCs w:val="16"/>
                <w:lang w:val="en-MY"/>
              </w:rPr>
            </w:pPr>
          </w:p>
          <w:p w14:paraId="098BC833" w14:textId="4C1674E5" w:rsidR="00864A4C" w:rsidRPr="005C377E" w:rsidRDefault="002947E0" w:rsidP="00864A4C">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11.4015-45.606t+45.606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1DD1520C" w14:textId="77777777" w:rsidR="002D639F" w:rsidRPr="00ED2D8A" w:rsidRDefault="002D639F">
            <w:pPr>
              <w:tabs>
                <w:tab w:val="left" w:pos="360"/>
              </w:tabs>
              <w:snapToGrid w:val="0"/>
              <w:jc w:val="both"/>
              <w:rPr>
                <w:rFonts w:ascii="Times New Roman" w:hAnsi="Times New Roman" w:cs="Times New Roman"/>
                <w:lang w:val="en-MY"/>
              </w:rPr>
            </w:pPr>
          </w:p>
        </w:tc>
      </w:tr>
      <w:tr w:rsidR="002D639F" w14:paraId="117CE71B" w14:textId="77777777">
        <w:tc>
          <w:tcPr>
            <w:tcW w:w="650" w:type="dxa"/>
          </w:tcPr>
          <w:p w14:paraId="38C3B62E"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2</w:t>
            </w:r>
          </w:p>
        </w:tc>
        <w:tc>
          <w:tcPr>
            <w:tcW w:w="965" w:type="dxa"/>
          </w:tcPr>
          <w:p w14:paraId="17042DB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165AAAA3"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F50EAEF"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4E51A3BF"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2D03B6D2"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0289675E"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6C4F22CA"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32F68E94"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37C8A39A"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27390AA3"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259D1D3"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5AD377D9"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7DA9A4C2"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7F956B11" w14:textId="35945817"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588EE130" w14:textId="7CEF0319" w:rsidR="009C2156" w:rsidRPr="0049614B" w:rsidRDefault="00061B42"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=-64.1381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7C61E127" w14:textId="77777777" w:rsidR="009C2156" w:rsidRPr="0049614B" w:rsidRDefault="009C2156" w:rsidP="009C2156">
            <w:pPr>
              <w:tabs>
                <w:tab w:val="left" w:pos="360"/>
              </w:tabs>
              <w:snapToGrid w:val="0"/>
              <w:jc w:val="center"/>
              <w:rPr>
                <w:rFonts w:ascii="Times New Roman" w:hAnsi="Times New Roman" w:cs="Times New Roman"/>
                <w:sz w:val="16"/>
                <w:szCs w:val="16"/>
                <w:lang w:val="en-MY"/>
              </w:rPr>
            </w:pPr>
          </w:p>
          <w:p w14:paraId="52077DFE" w14:textId="5AB184A0" w:rsidR="009C2156" w:rsidRPr="0049614B" w:rsidRDefault="005415BE"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-64.1381-128.276t+133.97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479579D" w14:textId="77777777" w:rsidR="009C2156" w:rsidRDefault="009C2156" w:rsidP="009C2156">
            <w:pPr>
              <w:tabs>
                <w:tab w:val="left" w:pos="360"/>
              </w:tabs>
              <w:snapToGrid w:val="0"/>
              <w:jc w:val="center"/>
              <w:rPr>
                <w:rFonts w:ascii="Times New Roman" w:hAnsi="Times New Roman" w:cs="Times New Roman"/>
                <w:sz w:val="16"/>
                <w:szCs w:val="16"/>
                <w:lang w:val="en-MY"/>
              </w:rPr>
            </w:pPr>
          </w:p>
          <w:p w14:paraId="3E22C973" w14:textId="14151C74" w:rsidR="009C2156" w:rsidRPr="00DC23E0" w:rsidRDefault="005415BE"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-58.4476+139.6571t-44.0321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57970915" w14:textId="77777777" w:rsidR="009C2156" w:rsidRDefault="009C2156" w:rsidP="009C2156">
            <w:pPr>
              <w:tabs>
                <w:tab w:val="left" w:pos="360"/>
              </w:tabs>
              <w:snapToGrid w:val="0"/>
              <w:jc w:val="center"/>
              <w:rPr>
                <w:rFonts w:ascii="Times New Roman" w:hAnsi="Times New Roman" w:cs="Times New Roman"/>
                <w:sz w:val="16"/>
                <w:szCs w:val="16"/>
                <w:lang w:val="en-MY"/>
              </w:rPr>
            </w:pPr>
          </w:p>
          <w:p w14:paraId="58444F55" w14:textId="0AE10EDF" w:rsidR="009C2156" w:rsidRPr="00FD5EC9" w:rsidRDefault="005415BE"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44.7382-36.4713t-4.50748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4FA44E83" w14:textId="77777777" w:rsidR="009C2156" w:rsidRDefault="009C2156" w:rsidP="009C2156">
            <w:pPr>
              <w:tabs>
                <w:tab w:val="left" w:pos="360"/>
              </w:tabs>
              <w:snapToGrid w:val="0"/>
              <w:jc w:val="center"/>
              <w:rPr>
                <w:rFonts w:ascii="Times New Roman" w:hAnsi="Times New Roman" w:cs="Times New Roman"/>
                <w:sz w:val="16"/>
                <w:szCs w:val="16"/>
                <w:lang w:val="en-MY"/>
              </w:rPr>
            </w:pPr>
          </w:p>
          <w:p w14:paraId="6D64E13C" w14:textId="728B0628" w:rsidR="009C2156" w:rsidRPr="009F0BF0" w:rsidRDefault="005415BE"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3.7594-45.4863t+33.1702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5221BF58" w14:textId="77777777" w:rsidR="009C2156" w:rsidRDefault="009C2156" w:rsidP="009C2156">
            <w:pPr>
              <w:tabs>
                <w:tab w:val="left" w:pos="360"/>
              </w:tabs>
              <w:snapToGrid w:val="0"/>
              <w:jc w:val="center"/>
              <w:rPr>
                <w:rFonts w:ascii="Times New Roman" w:hAnsi="Times New Roman" w:cs="Times New Roman"/>
                <w:sz w:val="16"/>
                <w:szCs w:val="16"/>
                <w:lang w:val="en-MY"/>
              </w:rPr>
            </w:pPr>
          </w:p>
          <w:p w14:paraId="73B6793E" w14:textId="1EA17444" w:rsidR="009C2156" w:rsidRPr="005C377E" w:rsidRDefault="00A01814"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45.4676+87.19451t-221.727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3A563D67" w14:textId="77777777" w:rsidR="009C2156" w:rsidRDefault="009C2156" w:rsidP="009C2156">
            <w:pPr>
              <w:tabs>
                <w:tab w:val="left" w:pos="360"/>
              </w:tabs>
              <w:snapToGrid w:val="0"/>
              <w:jc w:val="center"/>
              <w:rPr>
                <w:rFonts w:ascii="Times New Roman" w:hAnsi="Times New Roman" w:cs="Times New Roman"/>
                <w:sz w:val="16"/>
                <w:szCs w:val="16"/>
                <w:lang w:val="en-MY"/>
              </w:rPr>
            </w:pPr>
          </w:p>
          <w:p w14:paraId="197E7841" w14:textId="562C12C3" w:rsidR="009C2156" w:rsidRPr="005C377E" w:rsidRDefault="00A01814" w:rsidP="009C2156">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33.6331-134.532t+134.532</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2397652" w14:textId="77777777" w:rsidR="002D639F" w:rsidRDefault="002D639F">
            <w:pPr>
              <w:tabs>
                <w:tab w:val="left" w:pos="360"/>
              </w:tabs>
              <w:snapToGrid w:val="0"/>
              <w:jc w:val="both"/>
              <w:rPr>
                <w:rFonts w:ascii="Times New Roman" w:hAnsi="Times New Roman" w:cs="Times New Roman"/>
                <w:lang w:val="en-US"/>
              </w:rPr>
            </w:pPr>
          </w:p>
        </w:tc>
      </w:tr>
      <w:tr w:rsidR="002D639F" w14:paraId="19946F61" w14:textId="77777777">
        <w:tc>
          <w:tcPr>
            <w:tcW w:w="650" w:type="dxa"/>
          </w:tcPr>
          <w:p w14:paraId="7FBABCF0"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w:t>
            </w:r>
          </w:p>
        </w:tc>
        <w:tc>
          <w:tcPr>
            <w:tcW w:w="965" w:type="dxa"/>
          </w:tcPr>
          <w:p w14:paraId="7A7B68E3"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6B73B9C8"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51AB2E75"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2F2221A3"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4B71299B"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4F55EC69"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E5B4E77"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7FDDE84B"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7F2586DE"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5DB3FC24"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CDCD6E7"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1F2D565A"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9568CE5"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561B619F" w14:textId="70229A03"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3EAA292F" w14:textId="792EE3E3" w:rsidR="00A01814" w:rsidRPr="0049614B" w:rsidRDefault="004731F0"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=-50.6446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0FAC5A5" w14:textId="77777777" w:rsidR="00A01814" w:rsidRPr="0049614B" w:rsidRDefault="00A01814" w:rsidP="00A01814">
            <w:pPr>
              <w:tabs>
                <w:tab w:val="left" w:pos="360"/>
              </w:tabs>
              <w:snapToGrid w:val="0"/>
              <w:jc w:val="center"/>
              <w:rPr>
                <w:rFonts w:ascii="Times New Roman" w:hAnsi="Times New Roman" w:cs="Times New Roman"/>
                <w:sz w:val="16"/>
                <w:szCs w:val="16"/>
                <w:lang w:val="en-MY"/>
              </w:rPr>
            </w:pPr>
          </w:p>
          <w:p w14:paraId="4F7D0F0D" w14:textId="60CD452C" w:rsidR="00A01814" w:rsidRPr="0049614B" w:rsidRDefault="004731F0"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-50.6446-101.289t+11.5125</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BB743D6" w14:textId="77777777" w:rsidR="00A01814" w:rsidRDefault="00A01814" w:rsidP="00A01814">
            <w:pPr>
              <w:tabs>
                <w:tab w:val="left" w:pos="360"/>
              </w:tabs>
              <w:snapToGrid w:val="0"/>
              <w:jc w:val="center"/>
              <w:rPr>
                <w:rFonts w:ascii="Times New Roman" w:hAnsi="Times New Roman" w:cs="Times New Roman"/>
                <w:sz w:val="16"/>
                <w:szCs w:val="16"/>
                <w:lang w:val="en-MY"/>
              </w:rPr>
            </w:pPr>
          </w:p>
          <w:p w14:paraId="10B2219E" w14:textId="15422519" w:rsidR="00A01814" w:rsidRPr="00DC23E0" w:rsidRDefault="004731F0"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-40.4214+121.7357t-45.2357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1CC058B5" w14:textId="77777777" w:rsidR="00A01814" w:rsidRDefault="00A01814" w:rsidP="00A01814">
            <w:pPr>
              <w:tabs>
                <w:tab w:val="left" w:pos="360"/>
              </w:tabs>
              <w:snapToGrid w:val="0"/>
              <w:jc w:val="center"/>
              <w:rPr>
                <w:rFonts w:ascii="Times New Roman" w:hAnsi="Times New Roman" w:cs="Times New Roman"/>
                <w:sz w:val="16"/>
                <w:szCs w:val="16"/>
                <w:lang w:val="en-MY"/>
              </w:rPr>
            </w:pPr>
          </w:p>
          <w:p w14:paraId="1A17D4F9" w14:textId="621979FD" w:rsidR="00A01814" w:rsidRPr="00FD5EC9" w:rsidRDefault="00861529"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22.1072-59.207t-22.48878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1F52174C" w14:textId="77777777" w:rsidR="00A01814" w:rsidRDefault="00A01814" w:rsidP="00A01814">
            <w:pPr>
              <w:tabs>
                <w:tab w:val="left" w:pos="360"/>
              </w:tabs>
              <w:snapToGrid w:val="0"/>
              <w:jc w:val="center"/>
              <w:rPr>
                <w:rFonts w:ascii="Times New Roman" w:hAnsi="Times New Roman" w:cs="Times New Roman"/>
                <w:sz w:val="16"/>
                <w:szCs w:val="16"/>
                <w:lang w:val="en-MY"/>
              </w:rPr>
            </w:pPr>
          </w:p>
          <w:p w14:paraId="2B5472FC" w14:textId="003FA6A0" w:rsidR="00A01814" w:rsidRPr="009F0BF0" w:rsidRDefault="00861529"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-14.6110-14.2294t+23.8803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61CC061C" w14:textId="77777777" w:rsidR="00A01814" w:rsidRDefault="00A01814" w:rsidP="00A01814">
            <w:pPr>
              <w:tabs>
                <w:tab w:val="left" w:pos="360"/>
              </w:tabs>
              <w:snapToGrid w:val="0"/>
              <w:jc w:val="center"/>
              <w:rPr>
                <w:rFonts w:ascii="Times New Roman" w:hAnsi="Times New Roman" w:cs="Times New Roman"/>
                <w:sz w:val="16"/>
                <w:szCs w:val="16"/>
                <w:lang w:val="en-MY"/>
              </w:rPr>
            </w:pPr>
          </w:p>
          <w:p w14:paraId="6B1354D5" w14:textId="1347B22A" w:rsidR="00A01814" w:rsidRPr="005C377E" w:rsidRDefault="00861529"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52.4514+81.2918t-226.84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5FAA6876" w14:textId="77777777" w:rsidR="00A01814" w:rsidRDefault="00A01814" w:rsidP="00A01814">
            <w:pPr>
              <w:tabs>
                <w:tab w:val="left" w:pos="360"/>
              </w:tabs>
              <w:snapToGrid w:val="0"/>
              <w:jc w:val="center"/>
              <w:rPr>
                <w:rFonts w:ascii="Times New Roman" w:hAnsi="Times New Roman" w:cs="Times New Roman"/>
                <w:sz w:val="16"/>
                <w:szCs w:val="16"/>
                <w:lang w:val="en-MY"/>
              </w:rPr>
            </w:pPr>
          </w:p>
          <w:p w14:paraId="27766517" w14:textId="0CC73E52" w:rsidR="00A01814" w:rsidRPr="005C377E" w:rsidRDefault="00861529" w:rsidP="00A01814">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36.3872-145.549t+145.5486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737CE61A" w14:textId="77777777" w:rsidR="002D639F" w:rsidRDefault="002D639F">
            <w:pPr>
              <w:tabs>
                <w:tab w:val="left" w:pos="360"/>
              </w:tabs>
              <w:snapToGrid w:val="0"/>
              <w:jc w:val="both"/>
              <w:rPr>
                <w:rFonts w:ascii="Times New Roman" w:hAnsi="Times New Roman" w:cs="Times New Roman"/>
                <w:lang w:val="en-US"/>
              </w:rPr>
            </w:pPr>
          </w:p>
        </w:tc>
      </w:tr>
      <w:tr w:rsidR="002D639F" w14:paraId="7967738F" w14:textId="77777777">
        <w:tc>
          <w:tcPr>
            <w:tcW w:w="650" w:type="dxa"/>
          </w:tcPr>
          <w:p w14:paraId="6E81A07F"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4</w:t>
            </w:r>
          </w:p>
        </w:tc>
        <w:tc>
          <w:tcPr>
            <w:tcW w:w="965" w:type="dxa"/>
          </w:tcPr>
          <w:p w14:paraId="45A1209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516C35AB"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3F53C1C7"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0B3DD546"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E2B9A12"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49C294DB"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48D57A1D"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40BA7B3C"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4D167853"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7212E596"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9FE98BD"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17365E35"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1BC8DF0A"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375D0D65" w14:textId="7867EAA1"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3FAA8968" w14:textId="4535F477" w:rsidR="00861529" w:rsidRPr="0049614B" w:rsidRDefault="00DC5318"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=9.7463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C662DF5" w14:textId="77777777" w:rsidR="00861529" w:rsidRPr="0049614B" w:rsidRDefault="00861529" w:rsidP="00861529">
            <w:pPr>
              <w:tabs>
                <w:tab w:val="left" w:pos="360"/>
              </w:tabs>
              <w:snapToGrid w:val="0"/>
              <w:jc w:val="center"/>
              <w:rPr>
                <w:rFonts w:ascii="Times New Roman" w:hAnsi="Times New Roman" w:cs="Times New Roman"/>
                <w:sz w:val="16"/>
                <w:szCs w:val="16"/>
                <w:lang w:val="en-MY"/>
              </w:rPr>
            </w:pPr>
          </w:p>
          <w:p w14:paraId="46FDB4F2" w14:textId="768AD6DB" w:rsidR="00861529" w:rsidRPr="0049614B" w:rsidRDefault="00180FAA"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9.7463+19.4925t-8.2238</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E137073" w14:textId="77777777" w:rsidR="00861529" w:rsidRDefault="00861529" w:rsidP="00861529">
            <w:pPr>
              <w:tabs>
                <w:tab w:val="left" w:pos="360"/>
              </w:tabs>
              <w:snapToGrid w:val="0"/>
              <w:jc w:val="center"/>
              <w:rPr>
                <w:rFonts w:ascii="Times New Roman" w:hAnsi="Times New Roman" w:cs="Times New Roman"/>
                <w:sz w:val="16"/>
                <w:szCs w:val="16"/>
                <w:lang w:val="en-MY"/>
              </w:rPr>
            </w:pPr>
          </w:p>
          <w:p w14:paraId="1ACD98A9" w14:textId="50435FA7" w:rsidR="00861529" w:rsidRPr="00DC23E0" w:rsidRDefault="00180FAA"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21.015+3.0449t-4.5449</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5C665DAA" w14:textId="77777777" w:rsidR="00861529" w:rsidRDefault="00861529" w:rsidP="00861529">
            <w:pPr>
              <w:tabs>
                <w:tab w:val="left" w:pos="360"/>
              </w:tabs>
              <w:snapToGrid w:val="0"/>
              <w:jc w:val="center"/>
              <w:rPr>
                <w:rFonts w:ascii="Times New Roman" w:hAnsi="Times New Roman" w:cs="Times New Roman"/>
                <w:sz w:val="16"/>
                <w:szCs w:val="16"/>
                <w:lang w:val="en-MY"/>
              </w:rPr>
            </w:pPr>
          </w:p>
          <w:p w14:paraId="5E242D87" w14:textId="79EC7061" w:rsidR="00861529" w:rsidRPr="00FD5EC9" w:rsidRDefault="004D4150"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8.9252-15.1347t-4.0736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CF38E07" w14:textId="77777777" w:rsidR="00861529" w:rsidRDefault="00861529" w:rsidP="00861529">
            <w:pPr>
              <w:tabs>
                <w:tab w:val="left" w:pos="360"/>
              </w:tabs>
              <w:snapToGrid w:val="0"/>
              <w:jc w:val="center"/>
              <w:rPr>
                <w:rFonts w:ascii="Times New Roman" w:hAnsi="Times New Roman" w:cs="Times New Roman"/>
                <w:sz w:val="16"/>
                <w:szCs w:val="16"/>
                <w:lang w:val="en-MY"/>
              </w:rPr>
            </w:pPr>
          </w:p>
          <w:p w14:paraId="169C714C" w14:textId="66B6F992" w:rsidR="00861529" w:rsidRPr="009F0BF0" w:rsidRDefault="0038594E"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-10.283-23.2818t+8.2986</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AB3206B" w14:textId="77777777" w:rsidR="00861529" w:rsidRDefault="00861529" w:rsidP="00861529">
            <w:pPr>
              <w:tabs>
                <w:tab w:val="left" w:pos="360"/>
              </w:tabs>
              <w:snapToGrid w:val="0"/>
              <w:jc w:val="center"/>
              <w:rPr>
                <w:rFonts w:ascii="Times New Roman" w:hAnsi="Times New Roman" w:cs="Times New Roman"/>
                <w:sz w:val="16"/>
                <w:szCs w:val="16"/>
                <w:lang w:val="en-MY"/>
              </w:rPr>
            </w:pPr>
          </w:p>
          <w:p w14:paraId="14EF5801" w14:textId="6242D72F" w:rsidR="00861529" w:rsidRPr="005C377E" w:rsidRDefault="0038594E"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-23.6521+9.913t+32.435</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3D0FDB81" w14:textId="77777777" w:rsidR="00861529" w:rsidRDefault="00861529" w:rsidP="00861529">
            <w:pPr>
              <w:tabs>
                <w:tab w:val="left" w:pos="360"/>
              </w:tabs>
              <w:snapToGrid w:val="0"/>
              <w:jc w:val="center"/>
              <w:rPr>
                <w:rFonts w:ascii="Times New Roman" w:hAnsi="Times New Roman" w:cs="Times New Roman"/>
                <w:sz w:val="16"/>
                <w:szCs w:val="16"/>
                <w:lang w:val="en-MY"/>
              </w:rPr>
            </w:pPr>
          </w:p>
          <w:p w14:paraId="2464C619" w14:textId="0E5F6A3D" w:rsidR="00861529" w:rsidRPr="005C377E" w:rsidRDefault="002545F4" w:rsidP="00861529">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-10.587+42.348t-42.3479</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7D7B5D5" w14:textId="77777777" w:rsidR="002D639F" w:rsidRDefault="002D639F">
            <w:pPr>
              <w:tabs>
                <w:tab w:val="left" w:pos="360"/>
              </w:tabs>
              <w:snapToGrid w:val="0"/>
              <w:jc w:val="both"/>
              <w:rPr>
                <w:rFonts w:ascii="Times New Roman" w:hAnsi="Times New Roman" w:cs="Times New Roman"/>
                <w:lang w:val="en-US"/>
              </w:rPr>
            </w:pPr>
          </w:p>
        </w:tc>
      </w:tr>
      <w:tr w:rsidR="002D639F" w14:paraId="72E6064A" w14:textId="77777777">
        <w:tc>
          <w:tcPr>
            <w:tcW w:w="650" w:type="dxa"/>
          </w:tcPr>
          <w:p w14:paraId="10C92439"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5</w:t>
            </w:r>
          </w:p>
        </w:tc>
        <w:tc>
          <w:tcPr>
            <w:tcW w:w="965" w:type="dxa"/>
          </w:tcPr>
          <w:p w14:paraId="0936E112"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19653034"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59F70B5D"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757BCBC5"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29452E5E"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5E1091E8"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3CBA4F3E"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527ECED2"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65D12B33"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2473265C"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7093614C"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6108A48E"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39DD6D8"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1D2BD314" w14:textId="04213690"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3FDD782A" w14:textId="7BB6492D" w:rsidR="00D706D2" w:rsidRPr="0049614B" w:rsidRDefault="00105519"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=41.297</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E57AFE9" w14:textId="77777777" w:rsidR="00D706D2" w:rsidRPr="0049614B" w:rsidRDefault="00D706D2" w:rsidP="00D706D2">
            <w:pPr>
              <w:tabs>
                <w:tab w:val="left" w:pos="360"/>
              </w:tabs>
              <w:snapToGrid w:val="0"/>
              <w:jc w:val="center"/>
              <w:rPr>
                <w:rFonts w:ascii="Times New Roman" w:hAnsi="Times New Roman" w:cs="Times New Roman"/>
                <w:sz w:val="16"/>
                <w:szCs w:val="16"/>
                <w:lang w:val="en-MY"/>
              </w:rPr>
            </w:pPr>
          </w:p>
          <w:p w14:paraId="75045083" w14:textId="5516AF15" w:rsidR="00D706D2" w:rsidRPr="0049614B" w:rsidRDefault="00077EBE"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m:t>
                </m:r>
                <m:r>
                  <w:rPr>
                    <w:rFonts w:ascii="Cambria Math" w:hAnsi="Cambria Math" w:cs="Times New Roman"/>
                    <w:sz w:val="16"/>
                    <w:szCs w:val="16"/>
                    <w:lang w:val="en-MY"/>
                  </w:rPr>
                  <m:t>41.297+82.5935t-82.0773</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4191ADBF" w14:textId="77777777" w:rsidR="00D706D2" w:rsidRDefault="00D706D2" w:rsidP="00D706D2">
            <w:pPr>
              <w:tabs>
                <w:tab w:val="left" w:pos="360"/>
              </w:tabs>
              <w:snapToGrid w:val="0"/>
              <w:jc w:val="center"/>
              <w:rPr>
                <w:rFonts w:ascii="Times New Roman" w:hAnsi="Times New Roman" w:cs="Times New Roman"/>
                <w:sz w:val="16"/>
                <w:szCs w:val="16"/>
                <w:lang w:val="en-MY"/>
              </w:rPr>
            </w:pPr>
          </w:p>
          <w:p w14:paraId="0CC3517B" w14:textId="697593D5" w:rsidR="00D706D2" w:rsidRPr="00DC23E0" w:rsidRDefault="00077EBE"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m:t>
                </m:r>
                <m:r>
                  <w:rPr>
                    <w:rFonts w:ascii="Cambria Math" w:hAnsi="Cambria Math" w:cs="Times New Roman"/>
                    <w:sz w:val="16"/>
                    <w:szCs w:val="16"/>
                    <w:lang w:val="en-MY"/>
                  </w:rPr>
                  <m:t>41.813-81.5611t+29.8111</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3C198E09" w14:textId="77777777" w:rsidR="00D706D2" w:rsidRDefault="00D706D2" w:rsidP="00D706D2">
            <w:pPr>
              <w:tabs>
                <w:tab w:val="left" w:pos="360"/>
              </w:tabs>
              <w:snapToGrid w:val="0"/>
              <w:jc w:val="center"/>
              <w:rPr>
                <w:rFonts w:ascii="Times New Roman" w:hAnsi="Times New Roman" w:cs="Times New Roman"/>
                <w:sz w:val="16"/>
                <w:szCs w:val="16"/>
                <w:lang w:val="en-MY"/>
              </w:rPr>
            </w:pPr>
          </w:p>
          <w:p w14:paraId="3B6ACB82" w14:textId="3855C1DF" w:rsidR="00D706D2" w:rsidRPr="00FD5EC9" w:rsidRDefault="00077EBE"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m:t>
                </m:r>
                <m:r>
                  <w:rPr>
                    <w:rFonts w:ascii="Cambria Math" w:hAnsi="Cambria Math" w:cs="Times New Roman"/>
                    <w:sz w:val="16"/>
                    <w:szCs w:val="16"/>
                    <w:lang w:val="en-MY"/>
                  </w:rPr>
                  <m:t>-2.0648+37.6833t-50.3304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0B0E04B5" w14:textId="77777777" w:rsidR="00D706D2" w:rsidRDefault="00D706D2" w:rsidP="00D706D2">
            <w:pPr>
              <w:tabs>
                <w:tab w:val="left" w:pos="360"/>
              </w:tabs>
              <w:snapToGrid w:val="0"/>
              <w:jc w:val="center"/>
              <w:rPr>
                <w:rFonts w:ascii="Times New Roman" w:hAnsi="Times New Roman" w:cs="Times New Roman"/>
                <w:sz w:val="16"/>
                <w:szCs w:val="16"/>
                <w:lang w:val="en-MY"/>
              </w:rPr>
            </w:pPr>
          </w:p>
          <w:p w14:paraId="33D75C5C" w14:textId="2C6D22BE" w:rsidR="00D706D2" w:rsidRPr="009F0BF0" w:rsidRDefault="00077EBE"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m:t>
                </m:r>
                <m:r>
                  <w:rPr>
                    <w:rFonts w:ascii="Cambria Math" w:hAnsi="Cambria Math" w:cs="Times New Roman"/>
                    <w:sz w:val="16"/>
                    <w:szCs w:val="16"/>
                    <w:lang w:val="en-MY"/>
                  </w:rPr>
                  <m:t>-14.712-62.9776t+32.39214</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67FF0FA2" w14:textId="77777777" w:rsidR="00D706D2" w:rsidRDefault="00D706D2" w:rsidP="00D706D2">
            <w:pPr>
              <w:tabs>
                <w:tab w:val="left" w:pos="360"/>
              </w:tabs>
              <w:snapToGrid w:val="0"/>
              <w:jc w:val="center"/>
              <w:rPr>
                <w:rFonts w:ascii="Times New Roman" w:hAnsi="Times New Roman" w:cs="Times New Roman"/>
                <w:sz w:val="16"/>
                <w:szCs w:val="16"/>
                <w:lang w:val="en-MY"/>
              </w:rPr>
            </w:pPr>
          </w:p>
          <w:p w14:paraId="3F07AE5E" w14:textId="0129DBFF" w:rsidR="00D706D2" w:rsidRPr="005C377E" w:rsidRDefault="00077EBE"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m:t>
                </m:r>
                <m:r>
                  <w:rPr>
                    <w:rFonts w:ascii="Cambria Math" w:hAnsi="Cambria Math" w:cs="Times New Roman"/>
                    <w:sz w:val="16"/>
                    <w:szCs w:val="16"/>
                    <w:lang w:val="en-MY"/>
                  </w:rPr>
                  <m:t>-11.0985+66.591t-77.6895</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24B910EF" w14:textId="77777777" w:rsidR="00D706D2" w:rsidRDefault="00D706D2" w:rsidP="00D706D2">
            <w:pPr>
              <w:tabs>
                <w:tab w:val="left" w:pos="360"/>
              </w:tabs>
              <w:snapToGrid w:val="0"/>
              <w:jc w:val="center"/>
              <w:rPr>
                <w:rFonts w:ascii="Times New Roman" w:hAnsi="Times New Roman" w:cs="Times New Roman"/>
                <w:sz w:val="16"/>
                <w:szCs w:val="16"/>
                <w:lang w:val="en-MY"/>
              </w:rPr>
            </w:pPr>
          </w:p>
          <w:p w14:paraId="6ACB70EC" w14:textId="70D9600E" w:rsidR="00D706D2" w:rsidRPr="005C377E" w:rsidRDefault="00077EBE" w:rsidP="00D706D2">
            <w:pPr>
              <w:tabs>
                <w:tab w:val="left" w:pos="360"/>
              </w:tabs>
              <w:snapToGrid w:val="0"/>
              <w:jc w:val="center"/>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m:t>
                </m:r>
                <m:r>
                  <w:rPr>
                    <w:rFonts w:ascii="Cambria Math" w:hAnsi="Cambria Math" w:cs="Times New Roman"/>
                    <w:sz w:val="16"/>
                    <w:szCs w:val="16"/>
                    <w:lang w:val="en-MY"/>
                  </w:rPr>
                  <m:t>-2.7746-11.0985t+11.0985</m:t>
                </m:r>
                <m:sSup>
                  <m:sSupPr>
                    <m:ctrlPr>
                      <w:rPr>
                        <w:rFonts w:ascii="Cambria Math" w:hAnsi="Cambria Math" w:cs="Times New Roman"/>
                        <w:i/>
                        <w:sz w:val="16"/>
                        <w:szCs w:val="16"/>
                        <w:lang w:val="en-MY"/>
                      </w:rPr>
                    </m:ctrlPr>
                  </m:sSupPr>
                  <m:e>
                    <m:r>
                      <w:rPr>
                        <w:rFonts w:ascii="Cambria Math" w:hAnsi="Cambria Math" w:cs="Times New Roman"/>
                        <w:sz w:val="16"/>
                        <w:szCs w:val="16"/>
                        <w:lang w:val="en-MY"/>
                      </w:rPr>
                      <m:t>t</m:t>
                    </m:r>
                  </m:e>
                  <m:sup>
                    <m:r>
                      <w:rPr>
                        <w:rFonts w:ascii="Cambria Math" w:hAnsi="Cambria Math" w:cs="Times New Roman"/>
                        <w:sz w:val="16"/>
                        <w:szCs w:val="16"/>
                        <w:lang w:val="en-MY"/>
                      </w:rPr>
                      <m:t>2</m:t>
                    </m:r>
                  </m:sup>
                </m:sSup>
              </m:oMath>
            </m:oMathPara>
          </w:p>
          <w:p w14:paraId="354D55EC" w14:textId="77777777" w:rsidR="002D639F" w:rsidRDefault="002D639F">
            <w:pPr>
              <w:tabs>
                <w:tab w:val="left" w:pos="360"/>
              </w:tabs>
              <w:snapToGrid w:val="0"/>
              <w:jc w:val="both"/>
              <w:rPr>
                <w:rFonts w:ascii="Times New Roman" w:hAnsi="Times New Roman" w:cs="Times New Roman"/>
                <w:lang w:val="en-US"/>
              </w:rPr>
            </w:pPr>
          </w:p>
        </w:tc>
      </w:tr>
    </w:tbl>
    <w:p w14:paraId="03BE2D72" w14:textId="77777777" w:rsidR="002D639F" w:rsidRDefault="002D639F" w:rsidP="00EF4E02">
      <w:pPr>
        <w:tabs>
          <w:tab w:val="left" w:pos="360"/>
        </w:tabs>
        <w:snapToGrid w:val="0"/>
        <w:jc w:val="both"/>
        <w:rPr>
          <w:rFonts w:ascii="Times New Roman" w:hAnsi="Times New Roman" w:cs="Times New Roman"/>
          <w:lang w:val="en-US"/>
        </w:rPr>
      </w:pPr>
    </w:p>
    <w:p w14:paraId="3133F154" w14:textId="0031DD23" w:rsidR="002D639F" w:rsidRPr="00904511" w:rsidRDefault="002D639F" w:rsidP="002D639F">
      <w:pPr>
        <w:tabs>
          <w:tab w:val="left" w:pos="360"/>
        </w:tabs>
        <w:snapToGrid w:val="0"/>
        <w:jc w:val="center"/>
        <w:rPr>
          <w:rFonts w:ascii="Times New Roman" w:hAnsi="Times New Roman" w:cs="Times New Roman"/>
          <w:b/>
          <w:bCs/>
          <w:lang w:val="en-US"/>
        </w:rPr>
      </w:pPr>
      <w:r>
        <w:rPr>
          <w:rFonts w:ascii="Times New Roman" w:hAnsi="Times New Roman" w:cs="Times New Roman"/>
          <w:b/>
          <w:bCs/>
          <w:lang w:val="en-US"/>
        </w:rPr>
        <w:t xml:space="preserve">Table </w:t>
      </w:r>
      <w:r w:rsidR="001D7939">
        <w:rPr>
          <w:rFonts w:ascii="Times New Roman" w:hAnsi="Times New Roman" w:cs="Times New Roman"/>
          <w:b/>
          <w:bCs/>
          <w:color w:val="000000" w:themeColor="text1"/>
          <w:lang w:val="en-US"/>
        </w:rPr>
        <w:t>7</w:t>
      </w:r>
      <w:r>
        <w:rPr>
          <w:rFonts w:ascii="Times New Roman" w:hAnsi="Times New Roman" w:cs="Times New Roman"/>
          <w:b/>
          <w:bCs/>
          <w:lang w:val="en-US"/>
        </w:rPr>
        <w:t xml:space="preserve">: Trajectory Equations of </w:t>
      </w:r>
      <w:r w:rsidR="00E46252">
        <w:rPr>
          <w:rFonts w:ascii="Times New Roman" w:hAnsi="Times New Roman" w:cs="Times New Roman"/>
          <w:b/>
          <w:bCs/>
          <w:lang w:val="en-US"/>
        </w:rPr>
        <w:t>Acceleration</w:t>
      </w:r>
      <w:r>
        <w:rPr>
          <w:rFonts w:ascii="Times New Roman" w:hAnsi="Times New Roman" w:cs="Times New Roman"/>
          <w:b/>
          <w:bCs/>
          <w:lang w:val="en-US"/>
        </w:rPr>
        <w:t xml:space="preserve"> Profile</w:t>
      </w:r>
    </w:p>
    <w:p w14:paraId="30BDEE38" w14:textId="77777777" w:rsidR="002D639F" w:rsidRDefault="002D639F" w:rsidP="002D639F">
      <w:pPr>
        <w:tabs>
          <w:tab w:val="left" w:pos="360"/>
        </w:tabs>
        <w:snapToGrid w:val="0"/>
        <w:jc w:val="both"/>
        <w:rPr>
          <w:rFonts w:ascii="Times New Roman" w:hAnsi="Times New Roman" w:cs="Times New Roman"/>
          <w:lang w:val="en-US"/>
        </w:rPr>
      </w:pPr>
    </w:p>
    <w:tbl>
      <w:tblPr>
        <w:tblStyle w:val="TableGrid"/>
        <w:tblW w:w="0" w:type="auto"/>
        <w:tblLook w:val="04A0" w:firstRow="1" w:lastRow="0" w:firstColumn="1" w:lastColumn="0" w:noHBand="0" w:noVBand="1"/>
      </w:tblPr>
      <w:tblGrid>
        <w:gridCol w:w="650"/>
        <w:gridCol w:w="965"/>
        <w:gridCol w:w="3415"/>
      </w:tblGrid>
      <w:tr w:rsidR="002D639F" w14:paraId="715A9526" w14:textId="77777777">
        <w:tc>
          <w:tcPr>
            <w:tcW w:w="650" w:type="dxa"/>
          </w:tcPr>
          <w:p w14:paraId="0168B7DC"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Joint</w:t>
            </w:r>
          </w:p>
        </w:tc>
        <w:tc>
          <w:tcPr>
            <w:tcW w:w="965" w:type="dxa"/>
          </w:tcPr>
          <w:p w14:paraId="29621A69"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Local</w:t>
            </w:r>
          </w:p>
          <w:p w14:paraId="339BFD6C"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Time</w:t>
            </w:r>
          </w:p>
          <w:p w14:paraId="0255DDF6"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(s)</w:t>
            </w:r>
          </w:p>
        </w:tc>
        <w:tc>
          <w:tcPr>
            <w:tcW w:w="3415" w:type="dxa"/>
          </w:tcPr>
          <w:p w14:paraId="3330C74D" w14:textId="77777777" w:rsidR="002D639F" w:rsidRPr="00904511" w:rsidRDefault="002D639F">
            <w:pPr>
              <w:tabs>
                <w:tab w:val="left" w:pos="360"/>
              </w:tabs>
              <w:snapToGrid w:val="0"/>
              <w:jc w:val="center"/>
              <w:rPr>
                <w:rFonts w:ascii="Times New Roman" w:hAnsi="Times New Roman" w:cs="Times New Roman"/>
                <w:b/>
                <w:bCs/>
                <w:lang w:val="en-US"/>
              </w:rPr>
            </w:pPr>
            <w:r w:rsidRPr="00904511">
              <w:rPr>
                <w:rFonts w:ascii="Times New Roman" w:hAnsi="Times New Roman" w:cs="Times New Roman"/>
                <w:b/>
                <w:bCs/>
                <w:lang w:val="en-US"/>
              </w:rPr>
              <w:t>Position Equations for each segment</w:t>
            </w:r>
          </w:p>
        </w:tc>
      </w:tr>
      <w:tr w:rsidR="002D639F" w14:paraId="6CA33AB1" w14:textId="77777777">
        <w:tc>
          <w:tcPr>
            <w:tcW w:w="650" w:type="dxa"/>
          </w:tcPr>
          <w:p w14:paraId="3B18C68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1</w:t>
            </w:r>
          </w:p>
        </w:tc>
        <w:tc>
          <w:tcPr>
            <w:tcW w:w="965" w:type="dxa"/>
          </w:tcPr>
          <w:p w14:paraId="02CD7144"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1E7EE199"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04A15E4A"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3DAAEDBD"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616F2F9E"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0182B6F0"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0EB0D64E"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311A1BE5"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51ACEFF4"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727E37F8"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6F3622D2"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0AE2CAB4"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39870AF9"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1D336832" w14:textId="0EBCF9F2"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0DDE90E3" w14:textId="14184238" w:rsidR="001E157F" w:rsidRPr="003B1EC3" w:rsidRDefault="0009680D" w:rsidP="001E157F">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=-25.1241t</m:t>
                </m:r>
              </m:oMath>
            </m:oMathPara>
          </w:p>
          <w:p w14:paraId="1150B879" w14:textId="77777777" w:rsidR="003B1EC3" w:rsidRDefault="003B1EC3" w:rsidP="001E157F">
            <w:pPr>
              <w:tabs>
                <w:tab w:val="left" w:pos="360"/>
              </w:tabs>
              <w:snapToGrid w:val="0"/>
              <w:jc w:val="both"/>
              <w:rPr>
                <w:rFonts w:ascii="Times New Roman" w:hAnsi="Times New Roman" w:cs="Times New Roman"/>
                <w:sz w:val="16"/>
                <w:szCs w:val="16"/>
                <w:lang w:val="en-MY"/>
              </w:rPr>
            </w:pPr>
          </w:p>
          <w:p w14:paraId="2B7AB94F" w14:textId="2A82CA33" w:rsidR="003B1EC3" w:rsidRPr="000B0807" w:rsidRDefault="00AB21F9" w:rsidP="001E157F">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=-25.1241+91.86845t</m:t>
                </m:r>
              </m:oMath>
            </m:oMathPara>
          </w:p>
          <w:p w14:paraId="5F247397" w14:textId="77777777" w:rsidR="000B0807" w:rsidRDefault="000B0807" w:rsidP="001E157F">
            <w:pPr>
              <w:tabs>
                <w:tab w:val="left" w:pos="360"/>
              </w:tabs>
              <w:snapToGrid w:val="0"/>
              <w:jc w:val="both"/>
              <w:rPr>
                <w:rFonts w:ascii="Times New Roman" w:hAnsi="Times New Roman" w:cs="Times New Roman"/>
                <w:sz w:val="16"/>
                <w:szCs w:val="16"/>
                <w:lang w:val="en-MY"/>
              </w:rPr>
            </w:pPr>
          </w:p>
          <w:p w14:paraId="1F5027A3" w14:textId="4AEE0697" w:rsidR="00AB21F9" w:rsidRPr="000B0807" w:rsidRDefault="00077EBE" w:rsidP="00AB21F9">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=66.74439-57.7388t</m:t>
                </m:r>
              </m:oMath>
            </m:oMathPara>
          </w:p>
          <w:p w14:paraId="56236B92" w14:textId="77777777" w:rsidR="00DE3014" w:rsidRPr="009F0BF0" w:rsidRDefault="00DE3014" w:rsidP="000B0807">
            <w:pPr>
              <w:tabs>
                <w:tab w:val="left" w:pos="360"/>
              </w:tabs>
              <w:snapToGrid w:val="0"/>
              <w:jc w:val="center"/>
              <w:rPr>
                <w:rFonts w:ascii="Times New Roman" w:hAnsi="Times New Roman" w:cs="Times New Roman"/>
                <w:sz w:val="16"/>
                <w:szCs w:val="16"/>
                <w:lang w:val="en-MY"/>
              </w:rPr>
            </w:pPr>
          </w:p>
          <w:p w14:paraId="610D5B93" w14:textId="151223D8" w:rsidR="00AB21F9" w:rsidRPr="000B0807" w:rsidRDefault="00343893" w:rsidP="00AB21F9">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=-48.7332-5.35661t</m:t>
                </m:r>
              </m:oMath>
            </m:oMathPara>
          </w:p>
          <w:p w14:paraId="1A8558AB" w14:textId="77777777" w:rsidR="000B0807" w:rsidRDefault="000B0807" w:rsidP="001E157F">
            <w:pPr>
              <w:tabs>
                <w:tab w:val="left" w:pos="360"/>
              </w:tabs>
              <w:snapToGrid w:val="0"/>
              <w:jc w:val="both"/>
              <w:rPr>
                <w:rFonts w:ascii="Times New Roman" w:hAnsi="Times New Roman" w:cs="Times New Roman"/>
                <w:sz w:val="16"/>
                <w:szCs w:val="16"/>
                <w:lang w:val="en-MY"/>
              </w:rPr>
            </w:pPr>
          </w:p>
          <w:p w14:paraId="08A7690C" w14:textId="1016AB28" w:rsidR="00AB21F9" w:rsidRPr="000B0807" w:rsidRDefault="00343893" w:rsidP="00AB21F9">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=-54.0898+67.86284t</m:t>
                </m:r>
              </m:oMath>
            </m:oMathPara>
          </w:p>
          <w:p w14:paraId="523E6C08" w14:textId="77777777" w:rsidR="00AB21F9" w:rsidRDefault="00AB21F9" w:rsidP="001E157F">
            <w:pPr>
              <w:tabs>
                <w:tab w:val="left" w:pos="360"/>
              </w:tabs>
              <w:snapToGrid w:val="0"/>
              <w:jc w:val="both"/>
              <w:rPr>
                <w:rFonts w:ascii="Times New Roman" w:hAnsi="Times New Roman" w:cs="Times New Roman"/>
                <w:sz w:val="16"/>
                <w:szCs w:val="16"/>
                <w:lang w:val="en-MY"/>
              </w:rPr>
            </w:pPr>
          </w:p>
          <w:p w14:paraId="3FC35D47" w14:textId="1439FFB4" w:rsidR="00AB21F9" w:rsidRPr="000B0807" w:rsidRDefault="00343893" w:rsidP="00AB21F9">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=81.63591-254.484t</m:t>
                </m:r>
              </m:oMath>
            </m:oMathPara>
          </w:p>
          <w:p w14:paraId="1BBC03E2" w14:textId="77777777" w:rsidR="00AB21F9" w:rsidRDefault="00AB21F9" w:rsidP="001E157F">
            <w:pPr>
              <w:tabs>
                <w:tab w:val="left" w:pos="360"/>
              </w:tabs>
              <w:snapToGrid w:val="0"/>
              <w:jc w:val="both"/>
              <w:rPr>
                <w:rFonts w:ascii="Times New Roman" w:hAnsi="Times New Roman" w:cs="Times New Roman"/>
                <w:sz w:val="16"/>
                <w:szCs w:val="16"/>
                <w:lang w:val="en-MY"/>
              </w:rPr>
            </w:pPr>
          </w:p>
          <w:p w14:paraId="16EDB6E4" w14:textId="29624F8F" w:rsidR="00AB21F9" w:rsidRPr="000B0807" w:rsidRDefault="002403A5" w:rsidP="00AB21F9">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=-45.606+91.21197t</m:t>
                </m:r>
              </m:oMath>
            </m:oMathPara>
          </w:p>
          <w:p w14:paraId="58310BEC" w14:textId="2921A6AD" w:rsidR="002D639F" w:rsidRPr="0049614B" w:rsidRDefault="002D639F">
            <w:pPr>
              <w:tabs>
                <w:tab w:val="left" w:pos="360"/>
              </w:tabs>
              <w:snapToGrid w:val="0"/>
              <w:jc w:val="both"/>
              <w:rPr>
                <w:rFonts w:ascii="Times New Roman" w:hAnsi="Times New Roman" w:cs="Times New Roman"/>
                <w:sz w:val="16"/>
                <w:szCs w:val="16"/>
                <w:lang w:val="en-MY"/>
              </w:rPr>
            </w:pPr>
          </w:p>
        </w:tc>
      </w:tr>
      <w:tr w:rsidR="002D639F" w14:paraId="6A4CD79D" w14:textId="77777777">
        <w:tc>
          <w:tcPr>
            <w:tcW w:w="650" w:type="dxa"/>
          </w:tcPr>
          <w:p w14:paraId="4D0F8FF6"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2</w:t>
            </w:r>
          </w:p>
        </w:tc>
        <w:tc>
          <w:tcPr>
            <w:tcW w:w="965" w:type="dxa"/>
          </w:tcPr>
          <w:p w14:paraId="3E2D9CDD"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76E7AB64"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30A704C1"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126E2979"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2739B3C4"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6BB23181"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E2210C2"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6BE9B5B8"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7FED4C7A"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4D9BCF3E"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6D6A5F27"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24D14F02"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0CD0D2AD"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590F3B6A" w14:textId="0CBCB30C"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4CB54D89" w14:textId="66B0B4DD" w:rsidR="008E5CD4" w:rsidRPr="003B1EC3"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=-128.276t</m:t>
                </m:r>
              </m:oMath>
            </m:oMathPara>
          </w:p>
          <w:p w14:paraId="626C4FAB" w14:textId="77777777" w:rsidR="008E5CD4" w:rsidRDefault="008E5CD4" w:rsidP="008E5CD4">
            <w:pPr>
              <w:tabs>
                <w:tab w:val="left" w:pos="360"/>
              </w:tabs>
              <w:snapToGrid w:val="0"/>
              <w:jc w:val="both"/>
              <w:rPr>
                <w:rFonts w:ascii="Times New Roman" w:hAnsi="Times New Roman" w:cs="Times New Roman"/>
                <w:sz w:val="16"/>
                <w:szCs w:val="16"/>
                <w:lang w:val="en-MY"/>
              </w:rPr>
            </w:pPr>
          </w:p>
          <w:p w14:paraId="70393739" w14:textId="3C9238EC" w:rsidR="008E5CD4" w:rsidRPr="000B0807"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=-128.276+267.9333t</m:t>
                </m:r>
              </m:oMath>
            </m:oMathPara>
          </w:p>
          <w:p w14:paraId="5E087952" w14:textId="77777777" w:rsidR="008E5CD4" w:rsidRDefault="008E5CD4" w:rsidP="008E5CD4">
            <w:pPr>
              <w:tabs>
                <w:tab w:val="left" w:pos="360"/>
              </w:tabs>
              <w:snapToGrid w:val="0"/>
              <w:jc w:val="both"/>
              <w:rPr>
                <w:rFonts w:ascii="Times New Roman" w:hAnsi="Times New Roman" w:cs="Times New Roman"/>
                <w:sz w:val="16"/>
                <w:szCs w:val="16"/>
                <w:lang w:val="en-MY"/>
              </w:rPr>
            </w:pPr>
          </w:p>
          <w:p w14:paraId="0623231F" w14:textId="5AD58CDB" w:rsidR="008E5CD4" w:rsidRPr="000B0807"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=139.6571-88.0642t</m:t>
                </m:r>
              </m:oMath>
            </m:oMathPara>
          </w:p>
          <w:p w14:paraId="0D07180F" w14:textId="77777777" w:rsidR="008E5CD4" w:rsidRPr="009F0BF0" w:rsidRDefault="008E5CD4" w:rsidP="008E5CD4">
            <w:pPr>
              <w:tabs>
                <w:tab w:val="left" w:pos="360"/>
              </w:tabs>
              <w:snapToGrid w:val="0"/>
              <w:jc w:val="center"/>
              <w:rPr>
                <w:rFonts w:ascii="Times New Roman" w:hAnsi="Times New Roman" w:cs="Times New Roman"/>
                <w:sz w:val="16"/>
                <w:szCs w:val="16"/>
                <w:lang w:val="en-MY"/>
              </w:rPr>
            </w:pPr>
          </w:p>
          <w:p w14:paraId="6432A8FA" w14:textId="60E94EC7" w:rsidR="008E5CD4" w:rsidRPr="000B0807"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=-36.4713-9.01496t</m:t>
                </m:r>
              </m:oMath>
            </m:oMathPara>
          </w:p>
          <w:p w14:paraId="06895B23" w14:textId="77777777" w:rsidR="008E5CD4" w:rsidRDefault="008E5CD4" w:rsidP="008E5CD4">
            <w:pPr>
              <w:tabs>
                <w:tab w:val="left" w:pos="360"/>
              </w:tabs>
              <w:snapToGrid w:val="0"/>
              <w:jc w:val="both"/>
              <w:rPr>
                <w:rFonts w:ascii="Times New Roman" w:hAnsi="Times New Roman" w:cs="Times New Roman"/>
                <w:sz w:val="16"/>
                <w:szCs w:val="16"/>
                <w:lang w:val="en-MY"/>
              </w:rPr>
            </w:pPr>
          </w:p>
          <w:p w14:paraId="5E79F8CC" w14:textId="1D986EE0" w:rsidR="008E5CD4" w:rsidRPr="000B0807"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=-45.4863+66.3404t</m:t>
                </m:r>
              </m:oMath>
            </m:oMathPara>
          </w:p>
          <w:p w14:paraId="084A94F6" w14:textId="77777777" w:rsidR="008E5CD4" w:rsidRDefault="008E5CD4" w:rsidP="008E5CD4">
            <w:pPr>
              <w:tabs>
                <w:tab w:val="left" w:pos="360"/>
              </w:tabs>
              <w:snapToGrid w:val="0"/>
              <w:jc w:val="both"/>
              <w:rPr>
                <w:rFonts w:ascii="Times New Roman" w:hAnsi="Times New Roman" w:cs="Times New Roman"/>
                <w:sz w:val="16"/>
                <w:szCs w:val="16"/>
                <w:lang w:val="en-MY"/>
              </w:rPr>
            </w:pPr>
          </w:p>
          <w:p w14:paraId="30415598" w14:textId="59AE161D" w:rsidR="008E5CD4" w:rsidRPr="000B0807"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=87.19451-443.454t</m:t>
                </m:r>
              </m:oMath>
            </m:oMathPara>
          </w:p>
          <w:p w14:paraId="557D72D9" w14:textId="77777777" w:rsidR="008E5CD4" w:rsidRDefault="008E5CD4" w:rsidP="008E5CD4">
            <w:pPr>
              <w:tabs>
                <w:tab w:val="left" w:pos="360"/>
              </w:tabs>
              <w:snapToGrid w:val="0"/>
              <w:jc w:val="both"/>
              <w:rPr>
                <w:rFonts w:ascii="Times New Roman" w:hAnsi="Times New Roman" w:cs="Times New Roman"/>
                <w:sz w:val="16"/>
                <w:szCs w:val="16"/>
                <w:lang w:val="en-MY"/>
              </w:rPr>
            </w:pPr>
          </w:p>
          <w:p w14:paraId="48ABC560" w14:textId="61D28D39" w:rsidR="008E5CD4" w:rsidRPr="000B0807" w:rsidRDefault="002403A5" w:rsidP="008E5CD4">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=-134.532+269.0648t</m:t>
                </m:r>
              </m:oMath>
            </m:oMathPara>
          </w:p>
          <w:p w14:paraId="38673444" w14:textId="77777777" w:rsidR="002D639F" w:rsidRPr="0049614B" w:rsidRDefault="002D639F">
            <w:pPr>
              <w:tabs>
                <w:tab w:val="left" w:pos="360"/>
              </w:tabs>
              <w:snapToGrid w:val="0"/>
              <w:jc w:val="both"/>
              <w:rPr>
                <w:rFonts w:ascii="Times New Roman" w:hAnsi="Times New Roman" w:cs="Times New Roman"/>
                <w:sz w:val="16"/>
                <w:szCs w:val="16"/>
                <w:lang w:val="en-US"/>
              </w:rPr>
            </w:pPr>
          </w:p>
        </w:tc>
      </w:tr>
      <w:tr w:rsidR="002D639F" w14:paraId="5632C0A2" w14:textId="77777777">
        <w:tc>
          <w:tcPr>
            <w:tcW w:w="650" w:type="dxa"/>
          </w:tcPr>
          <w:p w14:paraId="20F883BE"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w:t>
            </w:r>
          </w:p>
        </w:tc>
        <w:tc>
          <w:tcPr>
            <w:tcW w:w="965" w:type="dxa"/>
          </w:tcPr>
          <w:p w14:paraId="1D505EC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2F50F0C7"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4F31DF21"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4749D0DA"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75DE0931"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6213A060"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5FC5B3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5D442CBD"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1B752DBF"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7968BF1E"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4278CDB8"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2F78F45F"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4E43A2E6"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16F02F48" w14:textId="422EED3F"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784F0AA3" w14:textId="15F79B1A" w:rsidR="009E3A17" w:rsidRPr="003B1EC3"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=-101.289t</m:t>
                </m:r>
              </m:oMath>
            </m:oMathPara>
          </w:p>
          <w:p w14:paraId="0B58108B"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4C7F6BC1" w14:textId="1C45D075"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=-101.289+223.0249t</m:t>
                </m:r>
              </m:oMath>
            </m:oMathPara>
          </w:p>
          <w:p w14:paraId="4F559AFC"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2227A784" w14:textId="48115858"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=121.7357-90.4713t</m:t>
                </m:r>
              </m:oMath>
            </m:oMathPara>
          </w:p>
          <w:p w14:paraId="665230FE" w14:textId="77777777" w:rsidR="009E3A17" w:rsidRPr="009F0BF0" w:rsidRDefault="009E3A17" w:rsidP="009E3A17">
            <w:pPr>
              <w:tabs>
                <w:tab w:val="left" w:pos="360"/>
              </w:tabs>
              <w:snapToGrid w:val="0"/>
              <w:jc w:val="center"/>
              <w:rPr>
                <w:rFonts w:ascii="Times New Roman" w:hAnsi="Times New Roman" w:cs="Times New Roman"/>
                <w:sz w:val="16"/>
                <w:szCs w:val="16"/>
                <w:lang w:val="en-MY"/>
              </w:rPr>
            </w:pPr>
          </w:p>
          <w:p w14:paraId="7A2E6965" w14:textId="755E4C18"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=-59.207-44.97756t</m:t>
                </m:r>
              </m:oMath>
            </m:oMathPara>
          </w:p>
          <w:p w14:paraId="618E41D3"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2980187D" w14:textId="2477FAA6"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=-14.2294+47.7606t</m:t>
                </m:r>
              </m:oMath>
            </m:oMathPara>
          </w:p>
          <w:p w14:paraId="32384F46"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3545FE6E" w14:textId="5EF240EF"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=81.29177-453.681t</m:t>
                </m:r>
              </m:oMath>
            </m:oMathPara>
          </w:p>
          <w:p w14:paraId="593E9F2C"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526D3353" w14:textId="2E839454"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=-145.549+291.0973t</m:t>
                </m:r>
              </m:oMath>
            </m:oMathPara>
          </w:p>
          <w:p w14:paraId="17529535" w14:textId="77777777" w:rsidR="002D639F" w:rsidRPr="0049614B" w:rsidRDefault="002D639F">
            <w:pPr>
              <w:tabs>
                <w:tab w:val="left" w:pos="360"/>
              </w:tabs>
              <w:snapToGrid w:val="0"/>
              <w:jc w:val="both"/>
              <w:rPr>
                <w:rFonts w:ascii="Times New Roman" w:hAnsi="Times New Roman" w:cs="Times New Roman"/>
                <w:sz w:val="16"/>
                <w:szCs w:val="16"/>
                <w:lang w:val="en-US"/>
              </w:rPr>
            </w:pPr>
          </w:p>
        </w:tc>
      </w:tr>
      <w:tr w:rsidR="002D639F" w14:paraId="4F10C229" w14:textId="77777777">
        <w:tc>
          <w:tcPr>
            <w:tcW w:w="650" w:type="dxa"/>
          </w:tcPr>
          <w:p w14:paraId="7414F166"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4</w:t>
            </w:r>
          </w:p>
        </w:tc>
        <w:tc>
          <w:tcPr>
            <w:tcW w:w="965" w:type="dxa"/>
          </w:tcPr>
          <w:p w14:paraId="40A4D7C3"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0EF61FE5"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133255AF"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0D0DC49D"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643C6AB0"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7CD5CFDB"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3193F04F"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1376C1F8"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4DFC1492"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5AADF7D5"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F099B91"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0EA1E6D1"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74208AEF"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5E9AEE0A" w14:textId="13CD28D9"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1C8DB6D7" w14:textId="24C8A984" w:rsidR="009E3A17" w:rsidRPr="003B1EC3"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=19.49252t</m:t>
                </m:r>
              </m:oMath>
            </m:oMathPara>
          </w:p>
          <w:p w14:paraId="03AC2981"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7EC0F3B4" w14:textId="32682360"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=19.49252-16.4476t</m:t>
                </m:r>
              </m:oMath>
            </m:oMathPara>
          </w:p>
          <w:p w14:paraId="4B524949"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2ED249F7" w14:textId="1FD3EF49"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=3.044888-9.08978t</m:t>
                </m:r>
              </m:oMath>
            </m:oMathPara>
          </w:p>
          <w:p w14:paraId="546C5767" w14:textId="77777777" w:rsidR="009E3A17" w:rsidRPr="009F0BF0" w:rsidRDefault="009E3A17" w:rsidP="009E3A17">
            <w:pPr>
              <w:tabs>
                <w:tab w:val="left" w:pos="360"/>
              </w:tabs>
              <w:snapToGrid w:val="0"/>
              <w:jc w:val="center"/>
              <w:rPr>
                <w:rFonts w:ascii="Times New Roman" w:hAnsi="Times New Roman" w:cs="Times New Roman"/>
                <w:sz w:val="16"/>
                <w:szCs w:val="16"/>
                <w:lang w:val="en-MY"/>
              </w:rPr>
            </w:pPr>
          </w:p>
          <w:p w14:paraId="5B61FFFB" w14:textId="48D963A4"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=-15.1347-8.14713t</m:t>
                </m:r>
              </m:oMath>
            </m:oMathPara>
          </w:p>
          <w:p w14:paraId="59A619CC"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54388A3D" w14:textId="62605902"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=-23.2818+16.59726t</m:t>
                </m:r>
              </m:oMath>
            </m:oMathPara>
          </w:p>
          <w:p w14:paraId="181C2BEA"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0BCD7D1D" w14:textId="6F7B170A"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=9.912718-64.87032t</m:t>
                </m:r>
              </m:oMath>
            </m:oMathPara>
          </w:p>
          <w:p w14:paraId="6545717D"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341FABD7" w14:textId="675860F2"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=42.34788-84.6958t</m:t>
                </m:r>
              </m:oMath>
            </m:oMathPara>
          </w:p>
          <w:p w14:paraId="78AAE499" w14:textId="77777777" w:rsidR="002D639F" w:rsidRPr="0049614B" w:rsidRDefault="002D639F">
            <w:pPr>
              <w:tabs>
                <w:tab w:val="left" w:pos="360"/>
              </w:tabs>
              <w:snapToGrid w:val="0"/>
              <w:jc w:val="both"/>
              <w:rPr>
                <w:rFonts w:ascii="Times New Roman" w:hAnsi="Times New Roman" w:cs="Times New Roman"/>
                <w:sz w:val="16"/>
                <w:szCs w:val="16"/>
                <w:lang w:val="en-US"/>
              </w:rPr>
            </w:pPr>
          </w:p>
        </w:tc>
      </w:tr>
      <w:tr w:rsidR="002D639F" w14:paraId="79DAD198" w14:textId="77777777">
        <w:tc>
          <w:tcPr>
            <w:tcW w:w="650" w:type="dxa"/>
          </w:tcPr>
          <w:p w14:paraId="50F56D0B"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5</w:t>
            </w:r>
          </w:p>
        </w:tc>
        <w:tc>
          <w:tcPr>
            <w:tcW w:w="965" w:type="dxa"/>
          </w:tcPr>
          <w:p w14:paraId="5FFF962C"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0 ≤ t &lt; 1</w:t>
            </w:r>
          </w:p>
          <w:p w14:paraId="6B310D91"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53E26FFB"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1 ≤ t &lt; </w:t>
            </w:r>
            <w:r w:rsidR="001E157F" w:rsidRPr="0049614B">
              <w:rPr>
                <w:rFonts w:ascii="Times New Roman" w:hAnsi="Times New Roman" w:cs="Times New Roman"/>
                <w:sz w:val="16"/>
                <w:szCs w:val="16"/>
                <w:lang w:val="en-US"/>
              </w:rPr>
              <w:t>2</w:t>
            </w:r>
          </w:p>
          <w:p w14:paraId="30EED736"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55C30317" w14:textId="77777777" w:rsidR="002D639F" w:rsidRPr="0049614B" w:rsidRDefault="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2 ≤ t &lt; </w:t>
            </w:r>
            <w:r w:rsidR="002D639F" w:rsidRPr="0049614B">
              <w:rPr>
                <w:rFonts w:ascii="Times New Roman" w:hAnsi="Times New Roman" w:cs="Times New Roman"/>
                <w:sz w:val="16"/>
                <w:szCs w:val="16"/>
                <w:lang w:val="en-US"/>
              </w:rPr>
              <w:t>3</w:t>
            </w:r>
          </w:p>
          <w:p w14:paraId="355A6658"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68150167"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3 ≤ t &lt; 5</w:t>
            </w:r>
          </w:p>
          <w:p w14:paraId="08E3B88B"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232B6418" w14:textId="77777777" w:rsidR="002D639F" w:rsidRPr="0049614B" w:rsidRDefault="002D639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 xml:space="preserve">5 ≤ t &lt; </w:t>
            </w:r>
            <w:r w:rsidR="001E157F" w:rsidRPr="0049614B">
              <w:rPr>
                <w:rFonts w:ascii="Times New Roman" w:hAnsi="Times New Roman" w:cs="Times New Roman"/>
                <w:sz w:val="16"/>
                <w:szCs w:val="16"/>
                <w:lang w:val="en-US"/>
              </w:rPr>
              <w:t>6</w:t>
            </w:r>
          </w:p>
          <w:p w14:paraId="52ABBE04"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p>
          <w:p w14:paraId="21A57C5E" w14:textId="77777777" w:rsidR="001E157F" w:rsidRPr="0049614B" w:rsidRDefault="001E157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6 ≤ t &lt; 7</w:t>
            </w:r>
          </w:p>
          <w:p w14:paraId="64A0DE9D" w14:textId="77777777" w:rsidR="002D639F" w:rsidRPr="0049614B" w:rsidRDefault="002D639F">
            <w:pPr>
              <w:tabs>
                <w:tab w:val="left" w:pos="360"/>
              </w:tabs>
              <w:snapToGrid w:val="0"/>
              <w:jc w:val="both"/>
              <w:rPr>
                <w:rFonts w:ascii="Times New Roman" w:hAnsi="Times New Roman" w:cs="Times New Roman"/>
                <w:sz w:val="16"/>
                <w:szCs w:val="16"/>
                <w:lang w:val="en-US"/>
              </w:rPr>
            </w:pPr>
          </w:p>
          <w:p w14:paraId="0A891D48" w14:textId="77777777" w:rsidR="001E157F" w:rsidRPr="0049614B" w:rsidRDefault="002D639F" w:rsidP="001E157F">
            <w:pPr>
              <w:tabs>
                <w:tab w:val="left" w:pos="360"/>
              </w:tabs>
              <w:snapToGrid w:val="0"/>
              <w:jc w:val="both"/>
              <w:rPr>
                <w:rFonts w:ascii="Times New Roman" w:hAnsi="Times New Roman" w:cs="Times New Roman"/>
                <w:sz w:val="16"/>
                <w:szCs w:val="16"/>
                <w:lang w:val="en-US"/>
              </w:rPr>
            </w:pPr>
            <w:r w:rsidRPr="0049614B">
              <w:rPr>
                <w:rFonts w:ascii="Times New Roman" w:hAnsi="Times New Roman" w:cs="Times New Roman"/>
                <w:sz w:val="16"/>
                <w:szCs w:val="16"/>
                <w:lang w:val="en-US"/>
              </w:rPr>
              <w:t>7 ≤ t &lt; 8</w:t>
            </w:r>
          </w:p>
          <w:p w14:paraId="61C57FEC" w14:textId="1F7ED6B5" w:rsidR="002D639F" w:rsidRPr="0049614B" w:rsidRDefault="002D639F">
            <w:pPr>
              <w:tabs>
                <w:tab w:val="left" w:pos="360"/>
              </w:tabs>
              <w:snapToGrid w:val="0"/>
              <w:jc w:val="both"/>
              <w:rPr>
                <w:rFonts w:ascii="Times New Roman" w:hAnsi="Times New Roman" w:cs="Times New Roman"/>
                <w:sz w:val="16"/>
                <w:szCs w:val="16"/>
                <w:lang w:val="en-US"/>
              </w:rPr>
            </w:pPr>
          </w:p>
        </w:tc>
        <w:tc>
          <w:tcPr>
            <w:tcW w:w="3415" w:type="dxa"/>
          </w:tcPr>
          <w:p w14:paraId="7E0F892B" w14:textId="0B3E7556" w:rsidR="009E3A17" w:rsidRPr="003B1EC3"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1</m:t>
                    </m:r>
                  </m:sub>
                </m:sSub>
                <m:r>
                  <w:rPr>
                    <w:rFonts w:ascii="Cambria Math" w:hAnsi="Cambria Math" w:cs="Times New Roman"/>
                    <w:sz w:val="16"/>
                    <w:szCs w:val="16"/>
                    <w:lang w:val="en-MY"/>
                  </w:rPr>
                  <m:t>=82.59352t</m:t>
                </m:r>
              </m:oMath>
            </m:oMathPara>
          </w:p>
          <w:p w14:paraId="350E2BF6"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7BB94139" w14:textId="6B870B4A"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2</m:t>
                    </m:r>
                  </m:sub>
                </m:sSub>
                <m:r>
                  <w:rPr>
                    <w:rFonts w:ascii="Cambria Math" w:hAnsi="Cambria Math" w:cs="Times New Roman"/>
                    <w:sz w:val="16"/>
                    <w:szCs w:val="16"/>
                    <w:lang w:val="en-MY"/>
                  </w:rPr>
                  <m:t>=82.59352-164.155t</m:t>
                </m:r>
              </m:oMath>
            </m:oMathPara>
          </w:p>
          <w:p w14:paraId="0D082524"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0C858C41" w14:textId="6223FF79"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3</m:t>
                    </m:r>
                  </m:sub>
                </m:sSub>
                <m:r>
                  <w:rPr>
                    <w:rFonts w:ascii="Cambria Math" w:hAnsi="Cambria Math" w:cs="Times New Roman"/>
                    <w:sz w:val="16"/>
                    <w:szCs w:val="16"/>
                    <w:lang w:val="en-MY"/>
                  </w:rPr>
                  <m:t>=-81.5611-59.62219t</m:t>
                </m:r>
              </m:oMath>
            </m:oMathPara>
          </w:p>
          <w:p w14:paraId="7A625999" w14:textId="77777777" w:rsidR="009E3A17" w:rsidRPr="009F0BF0" w:rsidRDefault="009E3A17" w:rsidP="009E3A17">
            <w:pPr>
              <w:tabs>
                <w:tab w:val="left" w:pos="360"/>
              </w:tabs>
              <w:snapToGrid w:val="0"/>
              <w:jc w:val="center"/>
              <w:rPr>
                <w:rFonts w:ascii="Times New Roman" w:hAnsi="Times New Roman" w:cs="Times New Roman"/>
                <w:sz w:val="16"/>
                <w:szCs w:val="16"/>
                <w:lang w:val="en-MY"/>
              </w:rPr>
            </w:pPr>
          </w:p>
          <w:p w14:paraId="2A14476E" w14:textId="798CF3A3"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4</m:t>
                    </m:r>
                  </m:sub>
                </m:sSub>
                <m:r>
                  <w:rPr>
                    <w:rFonts w:ascii="Cambria Math" w:hAnsi="Cambria Math" w:cs="Times New Roman"/>
                    <w:sz w:val="16"/>
                    <w:szCs w:val="16"/>
                    <w:lang w:val="en-MY"/>
                  </w:rPr>
                  <m:t>=37.68329-100.661t</m:t>
                </m:r>
              </m:oMath>
            </m:oMathPara>
          </w:p>
          <w:p w14:paraId="670522BF"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4B12E6C8" w14:textId="1EFEAF4E"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5</m:t>
                    </m:r>
                  </m:sub>
                </m:sSub>
                <m:r>
                  <w:rPr>
                    <w:rFonts w:ascii="Cambria Math" w:hAnsi="Cambria Math" w:cs="Times New Roman"/>
                    <w:sz w:val="16"/>
                    <w:szCs w:val="16"/>
                    <w:lang w:val="en-MY"/>
                  </w:rPr>
                  <m:t>=-62.9776+64.78429t</m:t>
                </m:r>
              </m:oMath>
            </m:oMathPara>
          </w:p>
          <w:p w14:paraId="2F2C67FD"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559E2CE0" w14:textId="6ACE4693"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6</m:t>
                    </m:r>
                  </m:sub>
                </m:sSub>
                <m:r>
                  <w:rPr>
                    <w:rFonts w:ascii="Cambria Math" w:hAnsi="Cambria Math" w:cs="Times New Roman"/>
                    <w:sz w:val="16"/>
                    <w:szCs w:val="16"/>
                    <w:lang w:val="en-MY"/>
                  </w:rPr>
                  <m:t>=66.59102-115.379t</m:t>
                </m:r>
              </m:oMath>
            </m:oMathPara>
          </w:p>
          <w:p w14:paraId="302C70A8" w14:textId="77777777" w:rsidR="009E3A17" w:rsidRDefault="009E3A17" w:rsidP="009E3A17">
            <w:pPr>
              <w:tabs>
                <w:tab w:val="left" w:pos="360"/>
              </w:tabs>
              <w:snapToGrid w:val="0"/>
              <w:jc w:val="both"/>
              <w:rPr>
                <w:rFonts w:ascii="Times New Roman" w:hAnsi="Times New Roman" w:cs="Times New Roman"/>
                <w:sz w:val="16"/>
                <w:szCs w:val="16"/>
                <w:lang w:val="en-MY"/>
              </w:rPr>
            </w:pPr>
          </w:p>
          <w:p w14:paraId="33EAAA5C" w14:textId="7DD7F07E" w:rsidR="009E3A17" w:rsidRPr="000B0807" w:rsidRDefault="002403A5" w:rsidP="009E3A17">
            <w:pPr>
              <w:tabs>
                <w:tab w:val="left" w:pos="360"/>
              </w:tabs>
              <w:snapToGrid w:val="0"/>
              <w:jc w:val="both"/>
              <w:rPr>
                <w:rFonts w:ascii="Times New Roman" w:hAnsi="Times New Roman" w:cs="Times New Roman"/>
                <w:sz w:val="16"/>
                <w:szCs w:val="16"/>
                <w:lang w:val="en-MY"/>
              </w:rPr>
            </w:pPr>
            <m:oMathPara>
              <m:oMath>
                <m:sSub>
                  <m:sSubPr>
                    <m:ctrlPr>
                      <w:rPr>
                        <w:rFonts w:ascii="Cambria Math" w:hAnsi="Cambria Math" w:cs="Times New Roman"/>
                        <w:i/>
                        <w:sz w:val="16"/>
                        <w:szCs w:val="16"/>
                        <w:lang w:val="en-MY"/>
                      </w:rPr>
                    </m:ctrlPr>
                  </m:sSubPr>
                  <m:e>
                    <m:r>
                      <w:rPr>
                        <w:rFonts w:ascii="Cambria Math" w:hAnsi="Cambria Math" w:cs="Times New Roman"/>
                        <w:sz w:val="16"/>
                        <w:szCs w:val="16"/>
                        <w:lang w:val="en-MY"/>
                      </w:rPr>
                      <m:t>θ</m:t>
                    </m:r>
                  </m:e>
                  <m:sub>
                    <m:r>
                      <w:rPr>
                        <w:rFonts w:ascii="Cambria Math" w:hAnsi="Cambria Math" w:cs="Times New Roman"/>
                        <w:sz w:val="16"/>
                        <w:szCs w:val="16"/>
                        <w:lang w:val="en-MY"/>
                      </w:rPr>
                      <m:t>7</m:t>
                    </m:r>
                  </m:sub>
                </m:sSub>
                <m:r>
                  <w:rPr>
                    <w:rFonts w:ascii="Cambria Math" w:hAnsi="Cambria Math" w:cs="Times New Roman"/>
                    <w:sz w:val="16"/>
                    <w:szCs w:val="16"/>
                    <w:lang w:val="en-MY"/>
                  </w:rPr>
                  <m:t>=-11.0985+22.19701t</m:t>
                </m:r>
              </m:oMath>
            </m:oMathPara>
          </w:p>
          <w:p w14:paraId="70C96955" w14:textId="77777777" w:rsidR="002D639F" w:rsidRPr="0049614B" w:rsidRDefault="002D639F">
            <w:pPr>
              <w:tabs>
                <w:tab w:val="left" w:pos="360"/>
              </w:tabs>
              <w:snapToGrid w:val="0"/>
              <w:jc w:val="both"/>
              <w:rPr>
                <w:rFonts w:ascii="Times New Roman" w:hAnsi="Times New Roman" w:cs="Times New Roman"/>
                <w:sz w:val="16"/>
                <w:szCs w:val="16"/>
                <w:lang w:val="en-US"/>
              </w:rPr>
            </w:pPr>
          </w:p>
        </w:tc>
      </w:tr>
    </w:tbl>
    <w:p w14:paraId="008BF860" w14:textId="2EA77992" w:rsidR="002D639F" w:rsidRDefault="002D639F" w:rsidP="00E46252">
      <w:pPr>
        <w:tabs>
          <w:tab w:val="left" w:pos="360"/>
        </w:tabs>
        <w:snapToGrid w:val="0"/>
        <w:spacing w:before="120" w:after="120"/>
        <w:rPr>
          <w:rFonts w:ascii="Times New Roman" w:hAnsi="Times New Roman" w:cs="Times New Roman"/>
          <w:b/>
          <w:bCs/>
          <w:smallCaps/>
          <w:lang w:val="en-US"/>
        </w:rPr>
      </w:pPr>
    </w:p>
    <w:p w14:paraId="71ED7896" w14:textId="0E0B4CBE" w:rsidR="00AD1880" w:rsidRPr="00AD1880" w:rsidRDefault="00AD1880" w:rsidP="00E46252">
      <w:pPr>
        <w:tabs>
          <w:tab w:val="left" w:pos="360"/>
        </w:tabs>
        <w:snapToGrid w:val="0"/>
        <w:spacing w:before="120" w:after="120"/>
        <w:rPr>
          <w:b/>
          <w:bCs/>
        </w:rPr>
      </w:pPr>
      <w:r w:rsidRPr="00AD1880">
        <w:rPr>
          <w:b/>
          <w:bCs/>
        </w:rPr>
        <w:t>Joint 1</w:t>
      </w:r>
      <w:r>
        <w:rPr>
          <w:b/>
          <w:bCs/>
        </w:rPr>
        <w:t xml:space="preserve"> Profile</w:t>
      </w:r>
      <w:r w:rsidRPr="00AD1880">
        <w:rPr>
          <w:b/>
          <w:bCs/>
        </w:rPr>
        <w:t xml:space="preserve">: </w:t>
      </w:r>
    </w:p>
    <w:p w14:paraId="16150A36" w14:textId="3E3818B0" w:rsidR="00FB14EB" w:rsidRPr="00AD1880" w:rsidRDefault="00FB14EB" w:rsidP="00E46252">
      <w:pPr>
        <w:tabs>
          <w:tab w:val="left" w:pos="360"/>
        </w:tabs>
        <w:snapToGrid w:val="0"/>
        <w:spacing w:before="120" w:after="120"/>
      </w:pPr>
      <w:r w:rsidRPr="00FB14EB">
        <w:rPr>
          <w:rFonts w:ascii="Times New Roman" w:hAnsi="Times New Roman" w:cs="Times New Roman"/>
          <w:b/>
          <w:bCs/>
          <w:smallCaps/>
          <w:lang w:val="en-US"/>
        </w:rPr>
        <w:drawing>
          <wp:inline distT="0" distB="0" distL="0" distR="0" wp14:anchorId="691D3EC7" wp14:editId="1F8461A5">
            <wp:extent cx="3200400" cy="2416810"/>
            <wp:effectExtent l="0" t="0" r="0" b="2540"/>
            <wp:docPr id="1385783698" name="Picture 1385783698"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83698" name="Picture 1" descr="A picture containing text, plot, diagram, line&#10;&#10;Description automatically generated"/>
                    <pic:cNvPicPr/>
                  </pic:nvPicPr>
                  <pic:blipFill>
                    <a:blip r:embed="rId44"/>
                    <a:stretch>
                      <a:fillRect/>
                    </a:stretch>
                  </pic:blipFill>
                  <pic:spPr>
                    <a:xfrm>
                      <a:off x="0" y="0"/>
                      <a:ext cx="3200400" cy="2416810"/>
                    </a:xfrm>
                    <a:prstGeom prst="rect">
                      <a:avLst/>
                    </a:prstGeom>
                  </pic:spPr>
                </pic:pic>
              </a:graphicData>
            </a:graphic>
          </wp:inline>
        </w:drawing>
      </w:r>
    </w:p>
    <w:p w14:paraId="693B8F8E" w14:textId="34F4567A" w:rsidR="0068194B" w:rsidRPr="00AD1880" w:rsidRDefault="006C6EC4" w:rsidP="00E46252">
      <w:pPr>
        <w:tabs>
          <w:tab w:val="left" w:pos="360"/>
        </w:tabs>
        <w:snapToGrid w:val="0"/>
        <w:spacing w:before="120" w:after="120"/>
      </w:pPr>
      <w:r w:rsidRPr="006C6EC4">
        <w:drawing>
          <wp:inline distT="0" distB="0" distL="0" distR="0" wp14:anchorId="1CA662DC" wp14:editId="55179874">
            <wp:extent cx="3200400" cy="2481580"/>
            <wp:effectExtent l="0" t="0" r="0" b="0"/>
            <wp:docPr id="1741188780" name="Picture 1741188780"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8780" name="Picture 1" descr="A picture containing text, plot, diagram, line&#10;&#10;Description automatically generated"/>
                    <pic:cNvPicPr/>
                  </pic:nvPicPr>
                  <pic:blipFill>
                    <a:blip r:embed="rId45"/>
                    <a:stretch>
                      <a:fillRect/>
                    </a:stretch>
                  </pic:blipFill>
                  <pic:spPr>
                    <a:xfrm>
                      <a:off x="0" y="0"/>
                      <a:ext cx="3200400" cy="2481580"/>
                    </a:xfrm>
                    <a:prstGeom prst="rect">
                      <a:avLst/>
                    </a:prstGeom>
                  </pic:spPr>
                </pic:pic>
              </a:graphicData>
            </a:graphic>
          </wp:inline>
        </w:drawing>
      </w:r>
    </w:p>
    <w:p w14:paraId="060E7D53" w14:textId="1946AD65" w:rsidR="00BC1491" w:rsidRDefault="00BC1491" w:rsidP="00E46252">
      <w:pPr>
        <w:tabs>
          <w:tab w:val="left" w:pos="360"/>
        </w:tabs>
        <w:snapToGrid w:val="0"/>
        <w:spacing w:before="120" w:after="120"/>
      </w:pPr>
      <w:r w:rsidRPr="00BC1491">
        <w:lastRenderedPageBreak/>
        <w:drawing>
          <wp:inline distT="0" distB="0" distL="0" distR="0" wp14:anchorId="4776C2F3" wp14:editId="1171B739">
            <wp:extent cx="3200400" cy="2455545"/>
            <wp:effectExtent l="0" t="0" r="0" b="1905"/>
            <wp:docPr id="663943196" name="Picture 66394319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3196" name="Picture 1" descr="A picture containing text, line, plot, diagram&#10;&#10;Description automatically generated"/>
                    <pic:cNvPicPr/>
                  </pic:nvPicPr>
                  <pic:blipFill>
                    <a:blip r:embed="rId46"/>
                    <a:stretch>
                      <a:fillRect/>
                    </a:stretch>
                  </pic:blipFill>
                  <pic:spPr>
                    <a:xfrm>
                      <a:off x="0" y="0"/>
                      <a:ext cx="3200400" cy="2455545"/>
                    </a:xfrm>
                    <a:prstGeom prst="rect">
                      <a:avLst/>
                    </a:prstGeom>
                  </pic:spPr>
                </pic:pic>
              </a:graphicData>
            </a:graphic>
          </wp:inline>
        </w:drawing>
      </w:r>
    </w:p>
    <w:p w14:paraId="477A3C39" w14:textId="77777777" w:rsidR="00BC1491" w:rsidRDefault="00BC1491" w:rsidP="00E46252">
      <w:pPr>
        <w:tabs>
          <w:tab w:val="left" w:pos="360"/>
        </w:tabs>
        <w:snapToGrid w:val="0"/>
        <w:spacing w:before="120" w:after="120"/>
      </w:pPr>
    </w:p>
    <w:p w14:paraId="3E3B3118" w14:textId="1F6934D3" w:rsidR="00BC1491" w:rsidRDefault="00BC1491" w:rsidP="00E46252">
      <w:pPr>
        <w:tabs>
          <w:tab w:val="left" w:pos="360"/>
        </w:tabs>
        <w:snapToGrid w:val="0"/>
        <w:spacing w:before="120" w:after="120"/>
        <w:rPr>
          <w:b/>
          <w:bCs/>
        </w:rPr>
      </w:pPr>
      <w:r>
        <w:rPr>
          <w:b/>
          <w:bCs/>
        </w:rPr>
        <w:t>Joint 2 Profile:</w:t>
      </w:r>
    </w:p>
    <w:p w14:paraId="335A735D" w14:textId="63543F92" w:rsidR="00BC1491" w:rsidRPr="00BC1491" w:rsidRDefault="00E37F32" w:rsidP="00E46252">
      <w:pPr>
        <w:tabs>
          <w:tab w:val="left" w:pos="360"/>
        </w:tabs>
        <w:snapToGrid w:val="0"/>
        <w:spacing w:before="120" w:after="120"/>
        <w:rPr>
          <w:b/>
          <w:bCs/>
        </w:rPr>
      </w:pPr>
      <w:r w:rsidRPr="00E37F32">
        <w:rPr>
          <w:b/>
          <w:bCs/>
        </w:rPr>
        <w:drawing>
          <wp:inline distT="0" distB="0" distL="0" distR="0" wp14:anchorId="3217AB11" wp14:editId="5955CB55">
            <wp:extent cx="3200400" cy="2442210"/>
            <wp:effectExtent l="0" t="0" r="0" b="0"/>
            <wp:docPr id="502890716" name="Picture 502890716"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0716" name="Picture 1" descr="A picture containing text, diagram, plot, line&#10;&#10;Description automatically generated"/>
                    <pic:cNvPicPr/>
                  </pic:nvPicPr>
                  <pic:blipFill>
                    <a:blip r:embed="rId47"/>
                    <a:stretch>
                      <a:fillRect/>
                    </a:stretch>
                  </pic:blipFill>
                  <pic:spPr>
                    <a:xfrm>
                      <a:off x="0" y="0"/>
                      <a:ext cx="3200400" cy="2442210"/>
                    </a:xfrm>
                    <a:prstGeom prst="rect">
                      <a:avLst/>
                    </a:prstGeom>
                  </pic:spPr>
                </pic:pic>
              </a:graphicData>
            </a:graphic>
          </wp:inline>
        </w:drawing>
      </w:r>
    </w:p>
    <w:p w14:paraId="29BDFB21" w14:textId="25CA65D3" w:rsidR="00787E5A" w:rsidRPr="00BC1491" w:rsidRDefault="00787E5A" w:rsidP="00E46252">
      <w:pPr>
        <w:tabs>
          <w:tab w:val="left" w:pos="360"/>
        </w:tabs>
        <w:snapToGrid w:val="0"/>
        <w:spacing w:before="120" w:after="120"/>
        <w:rPr>
          <w:b/>
          <w:bCs/>
        </w:rPr>
      </w:pPr>
      <w:r w:rsidRPr="00787E5A">
        <w:rPr>
          <w:b/>
          <w:bCs/>
        </w:rPr>
        <w:drawing>
          <wp:inline distT="0" distB="0" distL="0" distR="0" wp14:anchorId="60B10E71" wp14:editId="3E992C6F">
            <wp:extent cx="3200400" cy="2395855"/>
            <wp:effectExtent l="0" t="0" r="0" b="4445"/>
            <wp:docPr id="1531156979" name="Picture 1531156979"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6979" name="Picture 1" descr="A picture containing text, plot, diagram, line&#10;&#10;Description automatically generated"/>
                    <pic:cNvPicPr/>
                  </pic:nvPicPr>
                  <pic:blipFill>
                    <a:blip r:embed="rId48"/>
                    <a:stretch>
                      <a:fillRect/>
                    </a:stretch>
                  </pic:blipFill>
                  <pic:spPr>
                    <a:xfrm>
                      <a:off x="0" y="0"/>
                      <a:ext cx="3200400" cy="2395855"/>
                    </a:xfrm>
                    <a:prstGeom prst="rect">
                      <a:avLst/>
                    </a:prstGeom>
                  </pic:spPr>
                </pic:pic>
              </a:graphicData>
            </a:graphic>
          </wp:inline>
        </w:drawing>
      </w:r>
    </w:p>
    <w:p w14:paraId="023C1512" w14:textId="340E840E" w:rsidR="00DE4ED9" w:rsidRDefault="00DE4ED9" w:rsidP="00E46252">
      <w:pPr>
        <w:tabs>
          <w:tab w:val="left" w:pos="360"/>
        </w:tabs>
        <w:snapToGrid w:val="0"/>
        <w:spacing w:before="120" w:after="120"/>
        <w:rPr>
          <w:b/>
          <w:bCs/>
        </w:rPr>
      </w:pPr>
      <w:r w:rsidRPr="00DE4ED9">
        <w:rPr>
          <w:b/>
          <w:bCs/>
        </w:rPr>
        <w:drawing>
          <wp:inline distT="0" distB="0" distL="0" distR="0" wp14:anchorId="2BECE7C0" wp14:editId="22AF723F">
            <wp:extent cx="3200400" cy="2481580"/>
            <wp:effectExtent l="0" t="0" r="0" b="0"/>
            <wp:docPr id="1048981412" name="Picture 104898141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81412" name="Picture 1" descr="A picture containing text, diagram, plot, line&#10;&#10;Description automatically generated"/>
                    <pic:cNvPicPr/>
                  </pic:nvPicPr>
                  <pic:blipFill>
                    <a:blip r:embed="rId49"/>
                    <a:stretch>
                      <a:fillRect/>
                    </a:stretch>
                  </pic:blipFill>
                  <pic:spPr>
                    <a:xfrm>
                      <a:off x="0" y="0"/>
                      <a:ext cx="3200400" cy="2481580"/>
                    </a:xfrm>
                    <a:prstGeom prst="rect">
                      <a:avLst/>
                    </a:prstGeom>
                  </pic:spPr>
                </pic:pic>
              </a:graphicData>
            </a:graphic>
          </wp:inline>
        </w:drawing>
      </w:r>
    </w:p>
    <w:p w14:paraId="109B6718" w14:textId="77777777" w:rsidR="00DE4ED9" w:rsidRDefault="00DE4ED9" w:rsidP="00E46252">
      <w:pPr>
        <w:tabs>
          <w:tab w:val="left" w:pos="360"/>
        </w:tabs>
        <w:snapToGrid w:val="0"/>
        <w:spacing w:before="120" w:after="120"/>
        <w:rPr>
          <w:b/>
          <w:bCs/>
        </w:rPr>
      </w:pPr>
    </w:p>
    <w:p w14:paraId="7842D740" w14:textId="23218A9B" w:rsidR="00DE4ED9" w:rsidRDefault="00DE4ED9" w:rsidP="00E46252">
      <w:pPr>
        <w:tabs>
          <w:tab w:val="left" w:pos="360"/>
        </w:tabs>
        <w:snapToGrid w:val="0"/>
        <w:spacing w:before="120" w:after="120"/>
        <w:rPr>
          <w:b/>
          <w:bCs/>
        </w:rPr>
      </w:pPr>
      <w:r>
        <w:rPr>
          <w:b/>
          <w:bCs/>
        </w:rPr>
        <w:t>Joint 3 Profile:</w:t>
      </w:r>
    </w:p>
    <w:p w14:paraId="1F8E2ACA" w14:textId="7412FF16" w:rsidR="00DE4ED9" w:rsidRPr="00BC1491" w:rsidRDefault="000E52B7" w:rsidP="00E46252">
      <w:pPr>
        <w:tabs>
          <w:tab w:val="left" w:pos="360"/>
        </w:tabs>
        <w:snapToGrid w:val="0"/>
        <w:spacing w:before="120" w:after="120"/>
        <w:rPr>
          <w:b/>
          <w:bCs/>
        </w:rPr>
      </w:pPr>
      <w:r w:rsidRPr="000E52B7">
        <w:rPr>
          <w:b/>
          <w:bCs/>
        </w:rPr>
        <w:drawing>
          <wp:inline distT="0" distB="0" distL="0" distR="0" wp14:anchorId="17D0E47C" wp14:editId="1D8C66C1">
            <wp:extent cx="3200400" cy="2473325"/>
            <wp:effectExtent l="0" t="0" r="0" b="3175"/>
            <wp:docPr id="295877142" name="Picture 295877142"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77142" name="Picture 1" descr="A picture containing text, plot, diagram, line&#10;&#10;Description automatically generated"/>
                    <pic:cNvPicPr/>
                  </pic:nvPicPr>
                  <pic:blipFill>
                    <a:blip r:embed="rId50"/>
                    <a:stretch>
                      <a:fillRect/>
                    </a:stretch>
                  </pic:blipFill>
                  <pic:spPr>
                    <a:xfrm>
                      <a:off x="0" y="0"/>
                      <a:ext cx="3200400" cy="2473325"/>
                    </a:xfrm>
                    <a:prstGeom prst="rect">
                      <a:avLst/>
                    </a:prstGeom>
                  </pic:spPr>
                </pic:pic>
              </a:graphicData>
            </a:graphic>
          </wp:inline>
        </w:drawing>
      </w:r>
    </w:p>
    <w:p w14:paraId="217DCE42" w14:textId="5825A4E0" w:rsidR="003C57C8" w:rsidRPr="00BC1491" w:rsidRDefault="003C57C8" w:rsidP="00E46252">
      <w:pPr>
        <w:tabs>
          <w:tab w:val="left" w:pos="360"/>
        </w:tabs>
        <w:snapToGrid w:val="0"/>
        <w:spacing w:before="120" w:after="120"/>
        <w:rPr>
          <w:b/>
          <w:bCs/>
        </w:rPr>
      </w:pPr>
      <w:r w:rsidRPr="003C57C8">
        <w:rPr>
          <w:b/>
          <w:bCs/>
        </w:rPr>
        <w:drawing>
          <wp:inline distT="0" distB="0" distL="0" distR="0" wp14:anchorId="37330D9A" wp14:editId="58A75272">
            <wp:extent cx="3200400" cy="2454275"/>
            <wp:effectExtent l="0" t="0" r="0" b="3175"/>
            <wp:docPr id="514039903" name="Picture 514039903"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39903" name="Picture 1" descr="A picture containing text, plot, diagram, line&#10;&#10;Description automatically generated"/>
                    <pic:cNvPicPr/>
                  </pic:nvPicPr>
                  <pic:blipFill>
                    <a:blip r:embed="rId51"/>
                    <a:stretch>
                      <a:fillRect/>
                    </a:stretch>
                  </pic:blipFill>
                  <pic:spPr>
                    <a:xfrm>
                      <a:off x="0" y="0"/>
                      <a:ext cx="3200400" cy="2454275"/>
                    </a:xfrm>
                    <a:prstGeom prst="rect">
                      <a:avLst/>
                    </a:prstGeom>
                  </pic:spPr>
                </pic:pic>
              </a:graphicData>
            </a:graphic>
          </wp:inline>
        </w:drawing>
      </w:r>
    </w:p>
    <w:p w14:paraId="5CC31E2C" w14:textId="5DF98833" w:rsidR="00C44BF8" w:rsidRDefault="00C44BF8" w:rsidP="00E46252">
      <w:pPr>
        <w:tabs>
          <w:tab w:val="left" w:pos="360"/>
        </w:tabs>
        <w:snapToGrid w:val="0"/>
        <w:spacing w:before="120" w:after="120"/>
        <w:rPr>
          <w:b/>
          <w:bCs/>
        </w:rPr>
      </w:pPr>
      <w:r w:rsidRPr="00C44BF8">
        <w:rPr>
          <w:b/>
          <w:bCs/>
        </w:rPr>
        <w:lastRenderedPageBreak/>
        <w:drawing>
          <wp:inline distT="0" distB="0" distL="0" distR="0" wp14:anchorId="48EAF4C1" wp14:editId="6E2E9A3B">
            <wp:extent cx="3200400" cy="2448560"/>
            <wp:effectExtent l="0" t="0" r="0" b="8890"/>
            <wp:docPr id="1409423303" name="Picture 140942330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3303" name="Picture 1" descr="A picture containing text, diagram, line, plot&#10;&#10;Description automatically generated"/>
                    <pic:cNvPicPr/>
                  </pic:nvPicPr>
                  <pic:blipFill>
                    <a:blip r:embed="rId52"/>
                    <a:stretch>
                      <a:fillRect/>
                    </a:stretch>
                  </pic:blipFill>
                  <pic:spPr>
                    <a:xfrm>
                      <a:off x="0" y="0"/>
                      <a:ext cx="3200400" cy="2448560"/>
                    </a:xfrm>
                    <a:prstGeom prst="rect">
                      <a:avLst/>
                    </a:prstGeom>
                  </pic:spPr>
                </pic:pic>
              </a:graphicData>
            </a:graphic>
          </wp:inline>
        </w:drawing>
      </w:r>
    </w:p>
    <w:p w14:paraId="7DE8BF2C" w14:textId="77777777" w:rsidR="00C44BF8" w:rsidRDefault="00C44BF8" w:rsidP="00E46252">
      <w:pPr>
        <w:tabs>
          <w:tab w:val="left" w:pos="360"/>
        </w:tabs>
        <w:snapToGrid w:val="0"/>
        <w:spacing w:before="120" w:after="120"/>
        <w:rPr>
          <w:b/>
          <w:bCs/>
        </w:rPr>
      </w:pPr>
    </w:p>
    <w:p w14:paraId="09866927" w14:textId="610C4612" w:rsidR="00C44BF8" w:rsidRPr="00BC1491" w:rsidRDefault="00C44BF8" w:rsidP="00E46252">
      <w:pPr>
        <w:tabs>
          <w:tab w:val="left" w:pos="360"/>
        </w:tabs>
        <w:snapToGrid w:val="0"/>
        <w:spacing w:before="120" w:after="120"/>
        <w:rPr>
          <w:b/>
          <w:bCs/>
        </w:rPr>
      </w:pPr>
      <w:r>
        <w:rPr>
          <w:b/>
          <w:bCs/>
        </w:rPr>
        <w:t>Joint 4</w:t>
      </w:r>
      <w:r w:rsidR="004E79AB">
        <w:rPr>
          <w:b/>
          <w:bCs/>
        </w:rPr>
        <w:t xml:space="preserve"> Profile:</w:t>
      </w:r>
    </w:p>
    <w:p w14:paraId="3B3628C6" w14:textId="2DA6D281" w:rsidR="004E79AB" w:rsidRPr="00BC1491" w:rsidRDefault="00EF51CA" w:rsidP="00E46252">
      <w:pPr>
        <w:tabs>
          <w:tab w:val="left" w:pos="360"/>
        </w:tabs>
        <w:snapToGrid w:val="0"/>
        <w:spacing w:before="120" w:after="120"/>
        <w:rPr>
          <w:b/>
          <w:bCs/>
        </w:rPr>
      </w:pPr>
      <w:r w:rsidRPr="00EF51CA">
        <w:rPr>
          <w:b/>
          <w:bCs/>
        </w:rPr>
        <w:drawing>
          <wp:inline distT="0" distB="0" distL="0" distR="0" wp14:anchorId="73E6751A" wp14:editId="68F49797">
            <wp:extent cx="3200400" cy="2471420"/>
            <wp:effectExtent l="0" t="0" r="0" b="5080"/>
            <wp:docPr id="286792412" name="Picture 286792412"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2412" name="Picture 1" descr="A picture containing text, plot, line, diagram&#10;&#10;Description automatically generated"/>
                    <pic:cNvPicPr/>
                  </pic:nvPicPr>
                  <pic:blipFill>
                    <a:blip r:embed="rId53"/>
                    <a:stretch>
                      <a:fillRect/>
                    </a:stretch>
                  </pic:blipFill>
                  <pic:spPr>
                    <a:xfrm>
                      <a:off x="0" y="0"/>
                      <a:ext cx="3200400" cy="2471420"/>
                    </a:xfrm>
                    <a:prstGeom prst="rect">
                      <a:avLst/>
                    </a:prstGeom>
                  </pic:spPr>
                </pic:pic>
              </a:graphicData>
            </a:graphic>
          </wp:inline>
        </w:drawing>
      </w:r>
    </w:p>
    <w:p w14:paraId="0E044BFF" w14:textId="0EB835F4" w:rsidR="00E86DBE" w:rsidRPr="00BC1491" w:rsidRDefault="00E86DBE" w:rsidP="00E46252">
      <w:pPr>
        <w:tabs>
          <w:tab w:val="left" w:pos="360"/>
        </w:tabs>
        <w:snapToGrid w:val="0"/>
        <w:spacing w:before="120" w:after="120"/>
        <w:rPr>
          <w:b/>
          <w:bCs/>
        </w:rPr>
      </w:pPr>
      <w:r w:rsidRPr="00E86DBE">
        <w:rPr>
          <w:b/>
          <w:bCs/>
        </w:rPr>
        <w:drawing>
          <wp:inline distT="0" distB="0" distL="0" distR="0" wp14:anchorId="4BFA92D4" wp14:editId="332402B8">
            <wp:extent cx="3200400" cy="2447290"/>
            <wp:effectExtent l="0" t="0" r="0" b="0"/>
            <wp:docPr id="1654380003" name="Picture 1654380003"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0003" name="Picture 1" descr="A picture containing text, diagram, plot, line&#10;&#10;Description automatically generated"/>
                    <pic:cNvPicPr/>
                  </pic:nvPicPr>
                  <pic:blipFill>
                    <a:blip r:embed="rId54"/>
                    <a:stretch>
                      <a:fillRect/>
                    </a:stretch>
                  </pic:blipFill>
                  <pic:spPr>
                    <a:xfrm>
                      <a:off x="0" y="0"/>
                      <a:ext cx="3200400" cy="2447290"/>
                    </a:xfrm>
                    <a:prstGeom prst="rect">
                      <a:avLst/>
                    </a:prstGeom>
                  </pic:spPr>
                </pic:pic>
              </a:graphicData>
            </a:graphic>
          </wp:inline>
        </w:drawing>
      </w:r>
    </w:p>
    <w:p w14:paraId="740CC3B2" w14:textId="7CFE37BE" w:rsidR="003E1A13" w:rsidRDefault="003E1A13" w:rsidP="00E46252">
      <w:pPr>
        <w:tabs>
          <w:tab w:val="left" w:pos="360"/>
        </w:tabs>
        <w:snapToGrid w:val="0"/>
        <w:spacing w:before="120" w:after="120"/>
        <w:rPr>
          <w:b/>
          <w:bCs/>
        </w:rPr>
      </w:pPr>
      <w:r w:rsidRPr="003E1A13">
        <w:rPr>
          <w:b/>
          <w:bCs/>
        </w:rPr>
        <w:drawing>
          <wp:inline distT="0" distB="0" distL="0" distR="0" wp14:anchorId="3FAD779A" wp14:editId="1D0FA1DA">
            <wp:extent cx="3200400" cy="2449830"/>
            <wp:effectExtent l="0" t="0" r="0" b="7620"/>
            <wp:docPr id="789428999" name="Picture 78942899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8999" name="Picture 1" descr="A picture containing text, diagram, plot, line&#10;&#10;Description automatically generated"/>
                    <pic:cNvPicPr/>
                  </pic:nvPicPr>
                  <pic:blipFill>
                    <a:blip r:embed="rId55"/>
                    <a:stretch>
                      <a:fillRect/>
                    </a:stretch>
                  </pic:blipFill>
                  <pic:spPr>
                    <a:xfrm>
                      <a:off x="0" y="0"/>
                      <a:ext cx="3200400" cy="2449830"/>
                    </a:xfrm>
                    <a:prstGeom prst="rect">
                      <a:avLst/>
                    </a:prstGeom>
                  </pic:spPr>
                </pic:pic>
              </a:graphicData>
            </a:graphic>
          </wp:inline>
        </w:drawing>
      </w:r>
    </w:p>
    <w:p w14:paraId="309B6873" w14:textId="77777777" w:rsidR="003E1A13" w:rsidRDefault="003E1A13" w:rsidP="00E46252">
      <w:pPr>
        <w:tabs>
          <w:tab w:val="left" w:pos="360"/>
        </w:tabs>
        <w:snapToGrid w:val="0"/>
        <w:spacing w:before="120" w:after="120"/>
        <w:rPr>
          <w:b/>
          <w:bCs/>
        </w:rPr>
      </w:pPr>
    </w:p>
    <w:p w14:paraId="6A58C3EE" w14:textId="744FC01A" w:rsidR="003E1A13" w:rsidRPr="00BC1491" w:rsidRDefault="003E1A13" w:rsidP="00E46252">
      <w:pPr>
        <w:tabs>
          <w:tab w:val="left" w:pos="360"/>
        </w:tabs>
        <w:snapToGrid w:val="0"/>
        <w:spacing w:before="120" w:after="120"/>
        <w:rPr>
          <w:b/>
          <w:bCs/>
        </w:rPr>
      </w:pPr>
      <w:r>
        <w:rPr>
          <w:b/>
          <w:bCs/>
        </w:rPr>
        <w:t>Joint 5 Profile:</w:t>
      </w:r>
    </w:p>
    <w:p w14:paraId="3872B490" w14:textId="5842B8D5" w:rsidR="004F287C" w:rsidRPr="004F287C" w:rsidRDefault="002C30EB" w:rsidP="00E46252">
      <w:pPr>
        <w:tabs>
          <w:tab w:val="left" w:pos="360"/>
        </w:tabs>
        <w:snapToGrid w:val="0"/>
        <w:spacing w:before="120" w:after="120"/>
        <w:rPr>
          <w:rFonts w:ascii="Times New Roman" w:hAnsi="Times New Roman" w:cs="Times New Roman"/>
          <w:b/>
          <w:bCs/>
          <w:smallCaps/>
          <w:lang w:val="en-US"/>
        </w:rPr>
      </w:pPr>
      <w:r w:rsidRPr="002C30EB">
        <w:rPr>
          <w:rFonts w:ascii="Times New Roman" w:hAnsi="Times New Roman" w:cs="Times New Roman"/>
          <w:b/>
          <w:bCs/>
          <w:smallCaps/>
          <w:lang w:val="en-US"/>
        </w:rPr>
        <w:drawing>
          <wp:inline distT="0" distB="0" distL="0" distR="0" wp14:anchorId="12B9B3ED" wp14:editId="737E1A4B">
            <wp:extent cx="3200400" cy="2458720"/>
            <wp:effectExtent l="0" t="0" r="0" b="0"/>
            <wp:docPr id="1478973833" name="Picture 1478973833"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73833" name="Picture 1" descr="A picture containing text, plot, diagram, line&#10;&#10;Description automatically generated"/>
                    <pic:cNvPicPr/>
                  </pic:nvPicPr>
                  <pic:blipFill>
                    <a:blip r:embed="rId56"/>
                    <a:stretch>
                      <a:fillRect/>
                    </a:stretch>
                  </pic:blipFill>
                  <pic:spPr>
                    <a:xfrm>
                      <a:off x="0" y="0"/>
                      <a:ext cx="3200400" cy="2458720"/>
                    </a:xfrm>
                    <a:prstGeom prst="rect">
                      <a:avLst/>
                    </a:prstGeom>
                  </pic:spPr>
                </pic:pic>
              </a:graphicData>
            </a:graphic>
          </wp:inline>
        </w:drawing>
      </w:r>
    </w:p>
    <w:p w14:paraId="399EBB8E" w14:textId="48876720" w:rsidR="002C30EB" w:rsidRPr="004F287C" w:rsidRDefault="00E670BD" w:rsidP="00E46252">
      <w:pPr>
        <w:tabs>
          <w:tab w:val="left" w:pos="360"/>
        </w:tabs>
        <w:snapToGrid w:val="0"/>
        <w:spacing w:before="120" w:after="120"/>
        <w:rPr>
          <w:rFonts w:ascii="Times New Roman" w:hAnsi="Times New Roman" w:cs="Times New Roman"/>
          <w:b/>
          <w:bCs/>
          <w:smallCaps/>
          <w:lang w:val="en-US"/>
        </w:rPr>
      </w:pPr>
      <w:r w:rsidRPr="00E670BD">
        <w:rPr>
          <w:rFonts w:ascii="Times New Roman" w:hAnsi="Times New Roman" w:cs="Times New Roman"/>
          <w:b/>
          <w:bCs/>
          <w:smallCaps/>
          <w:lang w:val="en-US"/>
        </w:rPr>
        <w:drawing>
          <wp:inline distT="0" distB="0" distL="0" distR="0" wp14:anchorId="0D8C0886" wp14:editId="3E1473BD">
            <wp:extent cx="3200400" cy="2459990"/>
            <wp:effectExtent l="0" t="0" r="0" b="0"/>
            <wp:docPr id="406318545" name="Picture 406318545"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8545" name="Picture 1" descr="A picture containing text, plot, diagram, line&#10;&#10;Description automatically generated"/>
                    <pic:cNvPicPr/>
                  </pic:nvPicPr>
                  <pic:blipFill>
                    <a:blip r:embed="rId57"/>
                    <a:stretch>
                      <a:fillRect/>
                    </a:stretch>
                  </pic:blipFill>
                  <pic:spPr>
                    <a:xfrm>
                      <a:off x="0" y="0"/>
                      <a:ext cx="3200400" cy="2459990"/>
                    </a:xfrm>
                    <a:prstGeom prst="rect">
                      <a:avLst/>
                    </a:prstGeom>
                  </pic:spPr>
                </pic:pic>
              </a:graphicData>
            </a:graphic>
          </wp:inline>
        </w:drawing>
      </w:r>
    </w:p>
    <w:p w14:paraId="69E38F3E" w14:textId="05B78FB4" w:rsidR="00D51C43" w:rsidRPr="004F287C" w:rsidRDefault="00D51C43" w:rsidP="00E46252">
      <w:pPr>
        <w:tabs>
          <w:tab w:val="left" w:pos="360"/>
        </w:tabs>
        <w:snapToGrid w:val="0"/>
        <w:spacing w:before="120" w:after="120"/>
        <w:rPr>
          <w:rFonts w:ascii="Times New Roman" w:hAnsi="Times New Roman" w:cs="Times New Roman"/>
          <w:b/>
          <w:bCs/>
          <w:smallCaps/>
          <w:lang w:val="en-US"/>
        </w:rPr>
      </w:pPr>
      <w:r w:rsidRPr="00D51C43">
        <w:rPr>
          <w:rFonts w:ascii="Times New Roman" w:hAnsi="Times New Roman" w:cs="Times New Roman"/>
          <w:b/>
          <w:bCs/>
          <w:smallCaps/>
          <w:lang w:val="en-US"/>
        </w:rPr>
        <w:lastRenderedPageBreak/>
        <w:drawing>
          <wp:inline distT="0" distB="0" distL="0" distR="0" wp14:anchorId="6E10A9C1" wp14:editId="2E750594">
            <wp:extent cx="3200400" cy="2407285"/>
            <wp:effectExtent l="0" t="0" r="0" b="0"/>
            <wp:docPr id="441190529" name="Picture 441190529"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529" name="Picture 1" descr="A picture containing text, plot, line, diagram&#10;&#10;Description automatically generated"/>
                    <pic:cNvPicPr/>
                  </pic:nvPicPr>
                  <pic:blipFill>
                    <a:blip r:embed="rId58"/>
                    <a:stretch>
                      <a:fillRect/>
                    </a:stretch>
                  </pic:blipFill>
                  <pic:spPr>
                    <a:xfrm>
                      <a:off x="0" y="0"/>
                      <a:ext cx="3200400" cy="2407285"/>
                    </a:xfrm>
                    <a:prstGeom prst="rect">
                      <a:avLst/>
                    </a:prstGeom>
                  </pic:spPr>
                </pic:pic>
              </a:graphicData>
            </a:graphic>
          </wp:inline>
        </w:drawing>
      </w:r>
    </w:p>
    <w:p w14:paraId="59ABCCA4" w14:textId="3C5E1658" w:rsidR="000028D2" w:rsidRPr="00A66CC8" w:rsidRDefault="000028D2" w:rsidP="000028D2">
      <w:pPr>
        <w:tabs>
          <w:tab w:val="left" w:pos="360"/>
        </w:tabs>
        <w:snapToGrid w:val="0"/>
        <w:spacing w:before="120" w:after="120"/>
        <w:jc w:val="center"/>
        <w:rPr>
          <w:rFonts w:ascii="Times New Roman" w:hAnsi="Times New Roman" w:cs="Times New Roman"/>
          <w:smallCaps/>
          <w:lang w:val="en-US"/>
        </w:rPr>
      </w:pPr>
      <w:r>
        <w:rPr>
          <w:rFonts w:ascii="Times New Roman" w:hAnsi="Times New Roman" w:cs="Times New Roman"/>
          <w:smallCaps/>
          <w:lang w:val="en-US"/>
        </w:rPr>
        <w:t>5</w:t>
      </w:r>
      <w:r w:rsidRPr="00A66CC8">
        <w:rPr>
          <w:rFonts w:ascii="Times New Roman" w:hAnsi="Times New Roman" w:cs="Times New Roman"/>
          <w:smallCaps/>
          <w:lang w:val="en-US"/>
        </w:rPr>
        <w:t xml:space="preserve">.  </w:t>
      </w:r>
      <w:r>
        <w:rPr>
          <w:rFonts w:ascii="Times New Roman" w:hAnsi="Times New Roman" w:cs="Times New Roman"/>
          <w:smallCaps/>
          <w:lang w:val="en-US"/>
        </w:rPr>
        <w:t>discussion</w:t>
      </w:r>
    </w:p>
    <w:p w14:paraId="2ED69089" w14:textId="56E6BB5F" w:rsidR="000028D2" w:rsidRPr="00647EBC" w:rsidRDefault="00773E93" w:rsidP="00EF4E02">
      <w:pPr>
        <w:tabs>
          <w:tab w:val="left" w:pos="360"/>
        </w:tabs>
        <w:snapToGrid w:val="0"/>
        <w:jc w:val="both"/>
        <w:rPr>
          <w:rFonts w:ascii="Times New Roman" w:hAnsi="Times New Roman" w:cs="Times New Roman"/>
          <w:b/>
          <w:bCs/>
          <w:u w:val="single"/>
          <w:lang w:val="en-US"/>
        </w:rPr>
      </w:pPr>
      <w:r w:rsidRPr="00647EBC">
        <w:rPr>
          <w:rFonts w:ascii="Times New Roman" w:hAnsi="Times New Roman" w:cs="Times New Roman"/>
          <w:b/>
          <w:bCs/>
          <w:u w:val="single"/>
          <w:lang w:val="en-US"/>
        </w:rPr>
        <w:t>Weaknesses</w:t>
      </w:r>
    </w:p>
    <w:p w14:paraId="1160BBD2" w14:textId="77777777" w:rsidR="00A01181" w:rsidRDefault="00A01181" w:rsidP="00773E93">
      <w:pPr>
        <w:tabs>
          <w:tab w:val="left" w:pos="360"/>
        </w:tabs>
        <w:snapToGrid w:val="0"/>
        <w:jc w:val="both"/>
        <w:rPr>
          <w:rFonts w:ascii="Times New Roman" w:hAnsi="Times New Roman" w:cs="Times New Roman"/>
          <w:lang w:val="en-MY"/>
        </w:rPr>
      </w:pPr>
    </w:p>
    <w:p w14:paraId="04E936D6" w14:textId="1BA72257" w:rsidR="00773E93" w:rsidRDefault="00A01181" w:rsidP="00773E93">
      <w:pPr>
        <w:tabs>
          <w:tab w:val="left" w:pos="360"/>
        </w:tabs>
        <w:snapToGrid w:val="0"/>
        <w:jc w:val="both"/>
        <w:rPr>
          <w:rFonts w:ascii="Times New Roman" w:hAnsi="Times New Roman" w:cs="Times New Roman"/>
          <w:lang w:val="en-MY"/>
        </w:rPr>
      </w:pPr>
      <w:r>
        <w:rPr>
          <w:rFonts w:ascii="Times New Roman" w:hAnsi="Times New Roman" w:cs="Times New Roman"/>
          <w:lang w:val="en-MY"/>
        </w:rPr>
        <w:t xml:space="preserve">The </w:t>
      </w:r>
      <w:r>
        <w:t>proposed robot</w:t>
      </w:r>
      <w:r w:rsidR="00BD6DEB">
        <w:t>ic</w:t>
      </w:r>
      <w:r>
        <w:t xml:space="preserve"> arm got some weaknesses that can be improved to have better performance. </w:t>
      </w:r>
      <w:r w:rsidR="00773E93" w:rsidRPr="00773E93">
        <w:rPr>
          <w:rFonts w:ascii="Times New Roman" w:hAnsi="Times New Roman" w:cs="Times New Roman"/>
          <w:lang w:val="en-MY"/>
        </w:rPr>
        <w:t xml:space="preserve">It </w:t>
      </w:r>
      <w:r w:rsidR="00A61B21" w:rsidRPr="00773E93">
        <w:rPr>
          <w:rFonts w:ascii="Times New Roman" w:hAnsi="Times New Roman" w:cs="Times New Roman"/>
          <w:lang w:val="en-MY"/>
        </w:rPr>
        <w:t>faces</w:t>
      </w:r>
      <w:r w:rsidR="00773E93" w:rsidRPr="00773E93">
        <w:rPr>
          <w:rFonts w:ascii="Times New Roman" w:hAnsi="Times New Roman" w:cs="Times New Roman"/>
          <w:lang w:val="en-MY"/>
        </w:rPr>
        <w:t xml:space="preserve"> challenges such as calibration accuracy and adaptability to different agricultural environments</w:t>
      </w:r>
      <w:r w:rsidR="00BD6DEB">
        <w:rPr>
          <w:rFonts w:ascii="Times New Roman" w:hAnsi="Times New Roman" w:cs="Times New Roman"/>
          <w:lang w:val="en-MY"/>
        </w:rPr>
        <w:t xml:space="preserve"> which affecting the overall performance.</w:t>
      </w:r>
    </w:p>
    <w:p w14:paraId="2005EFC2" w14:textId="77777777" w:rsidR="00042D59" w:rsidRDefault="00042D59" w:rsidP="00773E93">
      <w:pPr>
        <w:tabs>
          <w:tab w:val="left" w:pos="360"/>
        </w:tabs>
        <w:snapToGrid w:val="0"/>
        <w:jc w:val="both"/>
        <w:rPr>
          <w:rFonts w:ascii="Times New Roman" w:hAnsi="Times New Roman" w:cs="Times New Roman"/>
          <w:lang w:val="en-MY"/>
        </w:rPr>
      </w:pPr>
    </w:p>
    <w:p w14:paraId="01E96133" w14:textId="2DA4435A" w:rsidR="00773E93" w:rsidRDefault="00042D59" w:rsidP="00773E93">
      <w:pPr>
        <w:tabs>
          <w:tab w:val="left" w:pos="360"/>
        </w:tabs>
        <w:snapToGrid w:val="0"/>
        <w:jc w:val="both"/>
        <w:rPr>
          <w:rFonts w:ascii="Times New Roman" w:hAnsi="Times New Roman" w:cs="Times New Roman"/>
          <w:lang w:val="en-MY"/>
        </w:rPr>
      </w:pPr>
      <w:r>
        <w:rPr>
          <w:rFonts w:ascii="Times New Roman" w:hAnsi="Times New Roman" w:cs="Times New Roman"/>
          <w:lang w:val="en-MY"/>
        </w:rPr>
        <w:t>On the other hand, the m</w:t>
      </w:r>
      <w:r w:rsidR="00773E93" w:rsidRPr="00773E93">
        <w:rPr>
          <w:rFonts w:ascii="Times New Roman" w:hAnsi="Times New Roman" w:cs="Times New Roman"/>
          <w:lang w:val="en-MY"/>
        </w:rPr>
        <w:t xml:space="preserve">otion </w:t>
      </w:r>
      <w:r>
        <w:rPr>
          <w:rFonts w:ascii="Times New Roman" w:hAnsi="Times New Roman" w:cs="Times New Roman"/>
          <w:lang w:val="en-MY"/>
        </w:rPr>
        <w:t xml:space="preserve">of proposed robotic arm </w:t>
      </w:r>
      <w:r w:rsidR="00773E93" w:rsidRPr="00773E93">
        <w:rPr>
          <w:rFonts w:ascii="Times New Roman" w:hAnsi="Times New Roman" w:cs="Times New Roman"/>
          <w:lang w:val="en-MY"/>
        </w:rPr>
        <w:t>is not flexible enough due to programming algorithm and project development time constraint</w:t>
      </w:r>
      <w:r>
        <w:rPr>
          <w:rFonts w:ascii="Times New Roman" w:hAnsi="Times New Roman" w:cs="Times New Roman"/>
          <w:lang w:val="en-MY"/>
        </w:rPr>
        <w:t>.</w:t>
      </w:r>
      <w:r w:rsidR="000E54AA" w:rsidRPr="000E54AA">
        <w:t xml:space="preserve"> </w:t>
      </w:r>
      <w:r w:rsidR="000E54AA">
        <w:rPr>
          <w:rFonts w:ascii="Times New Roman" w:hAnsi="Times New Roman" w:cs="Times New Roman"/>
          <w:lang w:val="en-MY"/>
        </w:rPr>
        <w:t>T</w:t>
      </w:r>
      <w:r w:rsidR="000E54AA" w:rsidRPr="000E54AA">
        <w:rPr>
          <w:rFonts w:ascii="Times New Roman" w:hAnsi="Times New Roman" w:cs="Times New Roman"/>
          <w:lang w:val="en-MY"/>
        </w:rPr>
        <w:t>he programming algorithm does not account for real-time adaptability, it may not respond effectively to dynamic changes or unforeseen obstacles in the environment.</w:t>
      </w:r>
    </w:p>
    <w:p w14:paraId="3A96FEB3" w14:textId="77777777" w:rsidR="000E54AA" w:rsidRPr="00773E93" w:rsidRDefault="000E54AA" w:rsidP="00773E93">
      <w:pPr>
        <w:tabs>
          <w:tab w:val="left" w:pos="360"/>
        </w:tabs>
        <w:snapToGrid w:val="0"/>
        <w:jc w:val="both"/>
        <w:rPr>
          <w:rFonts w:ascii="Times New Roman" w:hAnsi="Times New Roman" w:cs="Times New Roman"/>
          <w:lang w:val="en-MY"/>
        </w:rPr>
      </w:pPr>
    </w:p>
    <w:p w14:paraId="71429081" w14:textId="53B1E77B" w:rsidR="00773E93" w:rsidRDefault="00773E93" w:rsidP="00773E93">
      <w:pPr>
        <w:tabs>
          <w:tab w:val="left" w:pos="360"/>
        </w:tabs>
        <w:snapToGrid w:val="0"/>
        <w:jc w:val="both"/>
        <w:rPr>
          <w:rFonts w:ascii="Times New Roman" w:hAnsi="Times New Roman" w:cs="Times New Roman"/>
          <w:lang w:val="en-MY"/>
        </w:rPr>
      </w:pPr>
      <w:r w:rsidRPr="00773E93">
        <w:rPr>
          <w:rFonts w:ascii="Times New Roman" w:hAnsi="Times New Roman" w:cs="Times New Roman"/>
          <w:lang w:val="en-MY"/>
        </w:rPr>
        <w:t>The supported frame is not 100% sturdy when performing fast picking up action.</w:t>
      </w:r>
      <w:r w:rsidR="005272BB" w:rsidRPr="005272BB">
        <w:t xml:space="preserve"> </w:t>
      </w:r>
      <w:r w:rsidR="005272BB" w:rsidRPr="005272BB">
        <w:rPr>
          <w:rFonts w:ascii="Times New Roman" w:hAnsi="Times New Roman" w:cs="Times New Roman"/>
          <w:lang w:val="en-MY"/>
        </w:rPr>
        <w:t>The design of the supported frame might not be robust or rigid enough to handle the dynamic forces involved in fast picking up actions. The frame should be appropriately designed, considering factors such as material selection, cross-sectional dimensions, and reinforcement elements to ensure sufficient stiffness and strength.</w:t>
      </w:r>
    </w:p>
    <w:p w14:paraId="0AD1656B" w14:textId="77777777" w:rsidR="00B66DBD" w:rsidRDefault="00B66DBD" w:rsidP="00773E93">
      <w:pPr>
        <w:tabs>
          <w:tab w:val="left" w:pos="360"/>
        </w:tabs>
        <w:snapToGrid w:val="0"/>
        <w:jc w:val="both"/>
        <w:rPr>
          <w:rFonts w:ascii="Times New Roman" w:hAnsi="Times New Roman" w:cs="Times New Roman"/>
          <w:lang w:val="en-MY"/>
        </w:rPr>
      </w:pPr>
    </w:p>
    <w:p w14:paraId="295D61A7" w14:textId="4ED02658" w:rsidR="00B66DBD" w:rsidRDefault="00B66DBD" w:rsidP="00773E93">
      <w:pPr>
        <w:tabs>
          <w:tab w:val="left" w:pos="360"/>
        </w:tabs>
        <w:snapToGrid w:val="0"/>
        <w:jc w:val="both"/>
        <w:rPr>
          <w:rFonts w:ascii="Times New Roman" w:hAnsi="Times New Roman" w:cs="Times New Roman"/>
          <w:lang w:val="en-MY"/>
        </w:rPr>
      </w:pPr>
      <w:r>
        <w:rPr>
          <w:rFonts w:ascii="Times New Roman" w:hAnsi="Times New Roman" w:cs="Times New Roman"/>
          <w:lang w:val="en-MY"/>
        </w:rPr>
        <w:t xml:space="preserve">In term of electronic and software, the LabVIEW equipped toolbox is </w:t>
      </w:r>
      <w:r w:rsidR="00C616F2">
        <w:rPr>
          <w:rFonts w:ascii="Times New Roman" w:hAnsi="Times New Roman" w:cs="Times New Roman"/>
          <w:lang w:val="en-MY"/>
        </w:rPr>
        <w:t xml:space="preserve">convenient enough to implement complex functions such as trajectory planning and </w:t>
      </w:r>
      <w:r w:rsidR="00F85C25">
        <w:rPr>
          <w:rFonts w:ascii="Times New Roman" w:hAnsi="Times New Roman" w:cs="Times New Roman"/>
          <w:lang w:val="en-MY"/>
        </w:rPr>
        <w:t>camera</w:t>
      </w:r>
      <w:r w:rsidR="00C616F2">
        <w:rPr>
          <w:rFonts w:ascii="Times New Roman" w:hAnsi="Times New Roman" w:cs="Times New Roman"/>
          <w:lang w:val="en-MY"/>
        </w:rPr>
        <w:t xml:space="preserve"> vision. However, it is not suitable for doing very complex tasks such as </w:t>
      </w:r>
      <w:r w:rsidR="00E20065">
        <w:rPr>
          <w:rFonts w:ascii="Times New Roman" w:hAnsi="Times New Roman" w:cs="Times New Roman"/>
          <w:lang w:val="en-MY"/>
        </w:rPr>
        <w:t>image processing and complex robotic algorithm implementation. The implementation of simple algorithm along with camera vision is very slow during the development and testing,</w:t>
      </w:r>
      <w:r w:rsidR="00C616F2">
        <w:rPr>
          <w:rFonts w:ascii="Times New Roman" w:hAnsi="Times New Roman" w:cs="Times New Roman"/>
          <w:lang w:val="en-MY"/>
        </w:rPr>
        <w:t xml:space="preserve"> </w:t>
      </w:r>
      <w:r w:rsidR="00160E13">
        <w:rPr>
          <w:rFonts w:ascii="Times New Roman" w:hAnsi="Times New Roman" w:cs="Times New Roman"/>
          <w:lang w:val="en-MY"/>
        </w:rPr>
        <w:t xml:space="preserve">Besides, the trajectory toolbox </w:t>
      </w:r>
      <w:r w:rsidR="00AB2124">
        <w:rPr>
          <w:rFonts w:ascii="Times New Roman" w:hAnsi="Times New Roman" w:cs="Times New Roman"/>
          <w:lang w:val="en-MY"/>
        </w:rPr>
        <w:t>provided is not flexible as no parameters could be altered to smoothen the robotic arm motion. The overall motion</w:t>
      </w:r>
      <w:r w:rsidR="00AB2124">
        <w:rPr>
          <w:rFonts w:ascii="Times New Roman" w:hAnsi="Times New Roman" w:cs="Times New Roman"/>
          <w:lang w:val="en-MY"/>
        </w:rPr>
        <w:t xml:space="preserve"> </w:t>
      </w:r>
      <w:r w:rsidR="00C3655B">
        <w:rPr>
          <w:rFonts w:ascii="Times New Roman" w:hAnsi="Times New Roman" w:cs="Times New Roman"/>
          <w:lang w:val="en-MY"/>
        </w:rPr>
        <w:t>is very</w:t>
      </w:r>
      <w:r w:rsidR="00AB2124">
        <w:rPr>
          <w:rFonts w:ascii="Times New Roman" w:hAnsi="Times New Roman" w:cs="Times New Roman"/>
          <w:lang w:val="en-MY"/>
        </w:rPr>
        <w:t xml:space="preserve"> rigid</w:t>
      </w:r>
      <w:r w:rsidR="00C3655B">
        <w:rPr>
          <w:rFonts w:ascii="Times New Roman" w:hAnsi="Times New Roman" w:cs="Times New Roman"/>
          <w:lang w:val="en-MY"/>
        </w:rPr>
        <w:t xml:space="preserve"> compared to industrial robotic arm</w:t>
      </w:r>
      <w:r w:rsidR="00AB2124">
        <w:rPr>
          <w:rFonts w:ascii="Times New Roman" w:hAnsi="Times New Roman" w:cs="Times New Roman"/>
          <w:lang w:val="en-MY"/>
        </w:rPr>
        <w:t>.</w:t>
      </w:r>
      <w:r w:rsidR="00C616F2">
        <w:rPr>
          <w:rFonts w:ascii="Times New Roman" w:hAnsi="Times New Roman" w:cs="Times New Roman"/>
          <w:lang w:val="en-MY"/>
        </w:rPr>
        <w:t xml:space="preserve"> </w:t>
      </w:r>
    </w:p>
    <w:p w14:paraId="172434F3" w14:textId="77777777" w:rsidR="005272BB" w:rsidRPr="00773E93" w:rsidRDefault="005272BB" w:rsidP="00773E93">
      <w:pPr>
        <w:tabs>
          <w:tab w:val="left" w:pos="360"/>
        </w:tabs>
        <w:snapToGrid w:val="0"/>
        <w:jc w:val="both"/>
        <w:rPr>
          <w:rFonts w:ascii="Times New Roman" w:hAnsi="Times New Roman" w:cs="Times New Roman"/>
          <w:lang w:val="en-MY"/>
        </w:rPr>
      </w:pPr>
    </w:p>
    <w:p w14:paraId="538A5AAF" w14:textId="77777777" w:rsidR="00773E93" w:rsidRDefault="00773E93" w:rsidP="00EF4E02">
      <w:pPr>
        <w:tabs>
          <w:tab w:val="left" w:pos="360"/>
        </w:tabs>
        <w:snapToGrid w:val="0"/>
        <w:jc w:val="both"/>
        <w:rPr>
          <w:rFonts w:ascii="Times New Roman" w:hAnsi="Times New Roman" w:cs="Times New Roman"/>
          <w:u w:val="single"/>
          <w:lang w:val="en-US"/>
        </w:rPr>
      </w:pPr>
    </w:p>
    <w:p w14:paraId="6FF16582" w14:textId="17C3FF13" w:rsidR="00647EBC" w:rsidRPr="00647EBC" w:rsidRDefault="00647EBC" w:rsidP="00EF4E02">
      <w:pPr>
        <w:tabs>
          <w:tab w:val="left" w:pos="360"/>
        </w:tabs>
        <w:snapToGrid w:val="0"/>
        <w:jc w:val="both"/>
        <w:rPr>
          <w:rFonts w:ascii="Times New Roman" w:hAnsi="Times New Roman" w:cs="Times New Roman"/>
          <w:b/>
          <w:bCs/>
          <w:u w:val="single"/>
          <w:lang w:val="en-US"/>
        </w:rPr>
      </w:pPr>
      <w:r w:rsidRPr="00647EBC">
        <w:rPr>
          <w:rFonts w:ascii="Times New Roman" w:hAnsi="Times New Roman" w:cs="Times New Roman"/>
          <w:b/>
          <w:bCs/>
          <w:u w:val="single"/>
          <w:lang w:val="en-US"/>
        </w:rPr>
        <w:t>Future works</w:t>
      </w:r>
    </w:p>
    <w:p w14:paraId="3F25AB0E" w14:textId="77777777" w:rsidR="00647EBC" w:rsidRDefault="00647EBC" w:rsidP="00EF4E02">
      <w:pPr>
        <w:tabs>
          <w:tab w:val="left" w:pos="360"/>
        </w:tabs>
        <w:snapToGrid w:val="0"/>
        <w:jc w:val="both"/>
        <w:rPr>
          <w:rFonts w:ascii="Times New Roman" w:hAnsi="Times New Roman" w:cs="Times New Roman"/>
          <w:u w:val="single"/>
          <w:lang w:val="en-US"/>
        </w:rPr>
      </w:pPr>
    </w:p>
    <w:p w14:paraId="5938E38B" w14:textId="059FB186" w:rsidR="00042D59" w:rsidRDefault="004A4986"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For</w:t>
      </w:r>
      <w:r w:rsidR="00BD6DEB">
        <w:rPr>
          <w:rFonts w:ascii="Times New Roman" w:hAnsi="Times New Roman" w:cs="Times New Roman"/>
          <w:lang w:val="en-US"/>
        </w:rPr>
        <w:t xml:space="preserve"> the robotic arm to adapt in different agricultural environments</w:t>
      </w:r>
      <w:r w:rsidR="00FC37D5">
        <w:rPr>
          <w:rFonts w:ascii="Times New Roman" w:hAnsi="Times New Roman" w:cs="Times New Roman"/>
          <w:lang w:val="en-US"/>
        </w:rPr>
        <w:t>, w</w:t>
      </w:r>
      <w:r w:rsidR="00FC37D5" w:rsidRPr="00FC37D5">
        <w:rPr>
          <w:rFonts w:ascii="Times New Roman" w:hAnsi="Times New Roman" w:cs="Times New Roman"/>
          <w:lang w:val="en-US"/>
        </w:rPr>
        <w:t xml:space="preserve">heels can be mounted on the base of the robotic </w:t>
      </w:r>
      <w:r w:rsidR="00FC37D5" w:rsidRPr="00FC37D5">
        <w:rPr>
          <w:rFonts w:ascii="Times New Roman" w:hAnsi="Times New Roman" w:cs="Times New Roman"/>
          <w:lang w:val="en-US"/>
        </w:rPr>
        <w:t>arm</w:t>
      </w:r>
      <w:r w:rsidR="00FC37D5">
        <w:rPr>
          <w:rFonts w:ascii="Times New Roman" w:hAnsi="Times New Roman" w:cs="Times New Roman"/>
          <w:lang w:val="en-US"/>
        </w:rPr>
        <w:t xml:space="preserve"> to increase its mobility. </w:t>
      </w:r>
      <w:r w:rsidR="00FC37D5" w:rsidRPr="00FC37D5">
        <w:rPr>
          <w:rFonts w:ascii="Times New Roman" w:hAnsi="Times New Roman" w:cs="Times New Roman"/>
          <w:lang w:val="en-US"/>
        </w:rPr>
        <w:t xml:space="preserve">Wheels allow the robotic arm to move and navigate within its environment. By providing the ability to drive or roll, the arm can easily reposition itself or traverse different areas without the need for external assistance. This mobility enhances the arm's flexibility and versatility in performing tasks in various </w:t>
      </w:r>
      <w:r w:rsidR="00042D59">
        <w:rPr>
          <w:rFonts w:ascii="Times New Roman" w:hAnsi="Times New Roman" w:cs="Times New Roman"/>
          <w:lang w:val="en-US"/>
        </w:rPr>
        <w:t xml:space="preserve">agricultural </w:t>
      </w:r>
      <w:r>
        <w:rPr>
          <w:rFonts w:ascii="Times New Roman" w:hAnsi="Times New Roman" w:cs="Times New Roman"/>
          <w:lang w:val="en-US"/>
        </w:rPr>
        <w:t>environments.</w:t>
      </w:r>
    </w:p>
    <w:p w14:paraId="0EAD04EB" w14:textId="77777777" w:rsidR="00395352" w:rsidRDefault="00395352" w:rsidP="00EF4E02">
      <w:pPr>
        <w:tabs>
          <w:tab w:val="left" w:pos="360"/>
        </w:tabs>
        <w:snapToGrid w:val="0"/>
        <w:jc w:val="both"/>
        <w:rPr>
          <w:rFonts w:ascii="Times New Roman" w:hAnsi="Times New Roman" w:cs="Times New Roman"/>
          <w:lang w:val="en-US"/>
        </w:rPr>
      </w:pPr>
    </w:p>
    <w:p w14:paraId="56AA562A" w14:textId="4DBADBF1" w:rsidR="00395352" w:rsidRPr="00BD6DEB" w:rsidRDefault="00395352"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The supported frame should be s</w:t>
      </w:r>
      <w:r w:rsidRPr="00395352">
        <w:rPr>
          <w:rFonts w:ascii="Times New Roman" w:hAnsi="Times New Roman" w:cs="Times New Roman"/>
          <w:lang w:val="en-US"/>
        </w:rPr>
        <w:t xml:space="preserve">tructural </w:t>
      </w:r>
      <w:r>
        <w:rPr>
          <w:rFonts w:ascii="Times New Roman" w:hAnsi="Times New Roman" w:cs="Times New Roman"/>
          <w:lang w:val="en-US"/>
        </w:rPr>
        <w:t>r</w:t>
      </w:r>
      <w:r w:rsidRPr="00395352">
        <w:rPr>
          <w:rFonts w:ascii="Times New Roman" w:hAnsi="Times New Roman" w:cs="Times New Roman"/>
          <w:lang w:val="en-US"/>
        </w:rPr>
        <w:t>einforcement</w:t>
      </w:r>
      <w:r>
        <w:rPr>
          <w:rFonts w:ascii="Times New Roman" w:hAnsi="Times New Roman" w:cs="Times New Roman"/>
          <w:lang w:val="en-US"/>
        </w:rPr>
        <w:t>.</w:t>
      </w:r>
      <w:r w:rsidRPr="00395352">
        <w:rPr>
          <w:rFonts w:ascii="Times New Roman" w:hAnsi="Times New Roman" w:cs="Times New Roman"/>
          <w:lang w:val="en-US"/>
        </w:rPr>
        <w:t xml:space="preserve"> </w:t>
      </w:r>
      <w:r w:rsidR="00A6524E">
        <w:rPr>
          <w:rFonts w:ascii="Times New Roman" w:hAnsi="Times New Roman" w:cs="Times New Roman"/>
          <w:lang w:val="en-US"/>
        </w:rPr>
        <w:t>W</w:t>
      </w:r>
      <w:r w:rsidRPr="00395352">
        <w:rPr>
          <w:rFonts w:ascii="Times New Roman" w:hAnsi="Times New Roman" w:cs="Times New Roman"/>
          <w:lang w:val="en-US"/>
        </w:rPr>
        <w:t>eak points or areas of the frame that are prone to flexing or deformation under load</w:t>
      </w:r>
      <w:r w:rsidR="00A6524E">
        <w:rPr>
          <w:rFonts w:ascii="Times New Roman" w:hAnsi="Times New Roman" w:cs="Times New Roman"/>
          <w:lang w:val="en-US"/>
        </w:rPr>
        <w:t xml:space="preserve"> </w:t>
      </w:r>
      <w:r w:rsidR="00AD1FBE">
        <w:rPr>
          <w:rFonts w:ascii="Times New Roman" w:hAnsi="Times New Roman" w:cs="Times New Roman"/>
          <w:lang w:val="en-US"/>
        </w:rPr>
        <w:t>are</w:t>
      </w:r>
      <w:r w:rsidR="00A6524E">
        <w:rPr>
          <w:rFonts w:ascii="Times New Roman" w:hAnsi="Times New Roman" w:cs="Times New Roman"/>
          <w:lang w:val="en-US"/>
        </w:rPr>
        <w:t xml:space="preserve"> identified and</w:t>
      </w:r>
      <w:r w:rsidRPr="00395352">
        <w:rPr>
          <w:rFonts w:ascii="Times New Roman" w:hAnsi="Times New Roman" w:cs="Times New Roman"/>
          <w:lang w:val="en-US"/>
        </w:rPr>
        <w:t xml:space="preserve"> </w:t>
      </w:r>
      <w:r w:rsidR="00A6524E">
        <w:rPr>
          <w:rFonts w:ascii="Times New Roman" w:hAnsi="Times New Roman" w:cs="Times New Roman"/>
          <w:lang w:val="en-US"/>
        </w:rPr>
        <w:t>r</w:t>
      </w:r>
      <w:r w:rsidRPr="00395352">
        <w:rPr>
          <w:rFonts w:ascii="Times New Roman" w:hAnsi="Times New Roman" w:cs="Times New Roman"/>
          <w:lang w:val="en-US"/>
        </w:rPr>
        <w:t>einforce those areas by adding additional structural elements such as gussets, braces, or cross-members. These reinforcements can help distribute the applied forces more evenly and enhance the overall rigidity of the frame.</w:t>
      </w:r>
    </w:p>
    <w:p w14:paraId="03879DC2" w14:textId="77777777" w:rsidR="00203D45" w:rsidRDefault="00203D45" w:rsidP="00EF4E02">
      <w:pPr>
        <w:tabs>
          <w:tab w:val="left" w:pos="360"/>
        </w:tabs>
        <w:snapToGrid w:val="0"/>
        <w:jc w:val="both"/>
        <w:rPr>
          <w:rFonts w:ascii="Times New Roman" w:hAnsi="Times New Roman" w:cs="Times New Roman"/>
          <w:lang w:val="en-US"/>
        </w:rPr>
      </w:pPr>
    </w:p>
    <w:p w14:paraId="16AA481A" w14:textId="77777777" w:rsidR="00203D45" w:rsidRDefault="00203D45" w:rsidP="00203D45">
      <w:pPr>
        <w:tabs>
          <w:tab w:val="left" w:pos="360"/>
        </w:tabs>
        <w:snapToGrid w:val="0"/>
        <w:jc w:val="both"/>
        <w:rPr>
          <w:rFonts w:ascii="Times New Roman" w:hAnsi="Times New Roman" w:cs="Times New Roman"/>
          <w:lang w:val="en-US"/>
        </w:rPr>
      </w:pPr>
      <w:r>
        <w:t>The</w:t>
      </w:r>
      <w:r w:rsidRPr="004615FC">
        <w:t xml:space="preserve"> </w:t>
      </w:r>
      <w:r>
        <w:t xml:space="preserve">flexible of </w:t>
      </w:r>
      <w:r w:rsidRPr="004615FC">
        <w:rPr>
          <w:rFonts w:ascii="Times New Roman" w:hAnsi="Times New Roman" w:cs="Times New Roman"/>
          <w:lang w:val="en-US"/>
        </w:rPr>
        <w:t xml:space="preserve">motion of a proposed robotic arm </w:t>
      </w:r>
      <w:r>
        <w:rPr>
          <w:rFonts w:ascii="Times New Roman" w:hAnsi="Times New Roman" w:cs="Times New Roman"/>
          <w:lang w:val="en-US"/>
        </w:rPr>
        <w:t>can be improved by</w:t>
      </w:r>
      <w:r w:rsidRPr="004615FC">
        <w:t xml:space="preserve"> </w:t>
      </w:r>
      <w:r>
        <w:rPr>
          <w:rFonts w:ascii="Times New Roman" w:hAnsi="Times New Roman" w:cs="Times New Roman"/>
          <w:lang w:val="en-US"/>
        </w:rPr>
        <w:t>i</w:t>
      </w:r>
      <w:r w:rsidRPr="004615FC">
        <w:rPr>
          <w:rFonts w:ascii="Times New Roman" w:hAnsi="Times New Roman" w:cs="Times New Roman"/>
          <w:lang w:val="en-US"/>
        </w:rPr>
        <w:t>ncorporating real-time sensing and feedback mechanisms in the algorithm, such as vision systems or force/torque sensors, can enable the arm to adapt and adjust its motions flexibly.</w:t>
      </w:r>
    </w:p>
    <w:p w14:paraId="31C611EC" w14:textId="77777777" w:rsidR="00203D45" w:rsidRDefault="00203D45" w:rsidP="00EF4E02">
      <w:pPr>
        <w:tabs>
          <w:tab w:val="left" w:pos="360"/>
        </w:tabs>
        <w:snapToGrid w:val="0"/>
        <w:jc w:val="both"/>
        <w:rPr>
          <w:rFonts w:ascii="Times New Roman" w:hAnsi="Times New Roman" w:cs="Times New Roman"/>
          <w:lang w:val="en-US"/>
        </w:rPr>
      </w:pPr>
    </w:p>
    <w:p w14:paraId="6AC64181" w14:textId="2AEA66B8" w:rsidR="005C6580" w:rsidRDefault="00667FCE" w:rsidP="005C6580">
      <w:pPr>
        <w:tabs>
          <w:tab w:val="left" w:pos="360"/>
        </w:tabs>
        <w:snapToGrid w:val="0"/>
        <w:jc w:val="both"/>
        <w:rPr>
          <w:rFonts w:ascii="Times New Roman" w:hAnsi="Times New Roman" w:cs="Times New Roman"/>
          <w:lang w:val="en-US"/>
        </w:rPr>
      </w:pPr>
      <w:r>
        <w:rPr>
          <w:rFonts w:ascii="Times New Roman" w:hAnsi="Times New Roman" w:cs="Times New Roman"/>
          <w:lang w:val="en-US"/>
        </w:rPr>
        <w:t>For improvement, d</w:t>
      </w:r>
      <w:r w:rsidR="005C6580" w:rsidRPr="005C6580">
        <w:rPr>
          <w:rFonts w:ascii="Times New Roman" w:hAnsi="Times New Roman" w:cs="Times New Roman"/>
          <w:lang w:val="en-US"/>
        </w:rPr>
        <w:t>epth sens</w:t>
      </w:r>
      <w:r>
        <w:rPr>
          <w:rFonts w:ascii="Times New Roman" w:hAnsi="Times New Roman" w:cs="Times New Roman"/>
          <w:lang w:val="en-US"/>
        </w:rPr>
        <w:t>or</w:t>
      </w:r>
      <w:r w:rsidR="005C6580" w:rsidRPr="005C6580">
        <w:rPr>
          <w:rFonts w:ascii="Times New Roman" w:hAnsi="Times New Roman" w:cs="Times New Roman"/>
          <w:lang w:val="en-US"/>
        </w:rPr>
        <w:t xml:space="preserve"> camera</w:t>
      </w:r>
      <w:r>
        <w:rPr>
          <w:rFonts w:ascii="Times New Roman" w:hAnsi="Times New Roman" w:cs="Times New Roman"/>
          <w:lang w:val="en-US"/>
        </w:rPr>
        <w:t xml:space="preserve"> can be added as it</w:t>
      </w:r>
      <w:r w:rsidR="005C6580" w:rsidRPr="005C6580">
        <w:rPr>
          <w:rFonts w:ascii="Times New Roman" w:hAnsi="Times New Roman" w:cs="Times New Roman"/>
          <w:lang w:val="en-US"/>
        </w:rPr>
        <w:t xml:space="preserve"> could provide 3D coordinates.</w:t>
      </w:r>
      <w:r>
        <w:rPr>
          <w:rFonts w:ascii="Times New Roman" w:hAnsi="Times New Roman" w:cs="Times New Roman"/>
          <w:lang w:val="en-US"/>
        </w:rPr>
        <w:t xml:space="preserve"> </w:t>
      </w:r>
      <w:r w:rsidRPr="00667FCE">
        <w:rPr>
          <w:rFonts w:ascii="Times New Roman" w:hAnsi="Times New Roman" w:cs="Times New Roman"/>
          <w:lang w:val="en-US"/>
        </w:rPr>
        <w:t>Depth sensors allow robots to create detailed 3D maps of their surroundings, facilitating tasks such as autonomous exploration, scene reconstruction, and augmented reality.</w:t>
      </w:r>
      <w:r>
        <w:rPr>
          <w:rFonts w:ascii="Times New Roman" w:hAnsi="Times New Roman" w:cs="Times New Roman"/>
          <w:lang w:val="en-US"/>
        </w:rPr>
        <w:t xml:space="preserve"> </w:t>
      </w:r>
      <w:r w:rsidR="005C6580" w:rsidRPr="005C6580">
        <w:rPr>
          <w:rFonts w:ascii="Times New Roman" w:hAnsi="Times New Roman" w:cs="Times New Roman"/>
          <w:lang w:val="en-US"/>
        </w:rPr>
        <w:t>Complete Jacobian and Inverse kinematics algorithm combined with Depth sense camera could derive the angle variables directly from camera input.</w:t>
      </w:r>
    </w:p>
    <w:p w14:paraId="3AE595AE" w14:textId="77777777" w:rsidR="00C3655B" w:rsidRDefault="00C3655B" w:rsidP="005C6580">
      <w:pPr>
        <w:tabs>
          <w:tab w:val="left" w:pos="360"/>
        </w:tabs>
        <w:snapToGrid w:val="0"/>
        <w:jc w:val="both"/>
        <w:rPr>
          <w:rFonts w:ascii="Times New Roman" w:hAnsi="Times New Roman" w:cs="Times New Roman"/>
          <w:lang w:val="en-US"/>
        </w:rPr>
      </w:pPr>
    </w:p>
    <w:p w14:paraId="252B76D9" w14:textId="74A36822" w:rsidR="00C3655B" w:rsidRDefault="00C3655B" w:rsidP="005C6580">
      <w:pPr>
        <w:tabs>
          <w:tab w:val="left" w:pos="360"/>
        </w:tabs>
        <w:snapToGrid w:val="0"/>
        <w:jc w:val="both"/>
        <w:rPr>
          <w:rFonts w:ascii="Times New Roman" w:hAnsi="Times New Roman" w:cs="Times New Roman"/>
          <w:lang w:val="en-US"/>
        </w:rPr>
      </w:pPr>
      <w:r>
        <w:rPr>
          <w:rFonts w:ascii="Times New Roman" w:hAnsi="Times New Roman" w:cs="Times New Roman"/>
          <w:lang w:val="en-US"/>
        </w:rPr>
        <w:t>Multiple electronic controllers could be implemented with serial communication method to provide better development environment and enhance the capabilities of the 6DOF robotic arm</w:t>
      </w:r>
      <w:r w:rsidR="00403188">
        <w:rPr>
          <w:rFonts w:ascii="Times New Roman" w:hAnsi="Times New Roman" w:cs="Times New Roman"/>
          <w:lang w:val="en-US"/>
        </w:rPr>
        <w:t>. Besides,</w:t>
      </w:r>
      <w:r>
        <w:rPr>
          <w:rFonts w:ascii="Times New Roman" w:hAnsi="Times New Roman" w:cs="Times New Roman"/>
          <w:lang w:val="en-US"/>
        </w:rPr>
        <w:t xml:space="preserve"> adding extra peripherals such as LED screen, touchscreen and other interactive elements to provide better </w:t>
      </w:r>
      <w:r w:rsidR="00403188">
        <w:rPr>
          <w:rFonts w:ascii="Times New Roman" w:hAnsi="Times New Roman" w:cs="Times New Roman"/>
          <w:lang w:val="en-US"/>
        </w:rPr>
        <w:t>user experience.</w:t>
      </w:r>
    </w:p>
    <w:p w14:paraId="761DF01E" w14:textId="77777777" w:rsidR="00203D45" w:rsidRDefault="00203D45" w:rsidP="00203D45">
      <w:pPr>
        <w:tabs>
          <w:tab w:val="left" w:pos="360"/>
        </w:tabs>
        <w:snapToGrid w:val="0"/>
        <w:jc w:val="both"/>
        <w:rPr>
          <w:rFonts w:ascii="Times New Roman" w:hAnsi="Times New Roman" w:cs="Times New Roman"/>
          <w:lang w:val="en-US"/>
        </w:rPr>
      </w:pPr>
    </w:p>
    <w:p w14:paraId="5EE4C5AA" w14:textId="4C47B600" w:rsidR="00203D45" w:rsidRDefault="00203D45" w:rsidP="00203D45">
      <w:pPr>
        <w:tabs>
          <w:tab w:val="left" w:pos="360"/>
        </w:tabs>
        <w:snapToGrid w:val="0"/>
        <w:jc w:val="both"/>
        <w:rPr>
          <w:rFonts w:ascii="Times New Roman" w:hAnsi="Times New Roman" w:cs="Times New Roman"/>
          <w:b/>
          <w:bCs/>
          <w:u w:val="single"/>
          <w:lang w:val="en-US"/>
        </w:rPr>
      </w:pPr>
      <w:r w:rsidRPr="00203D45">
        <w:rPr>
          <w:rFonts w:ascii="Times New Roman" w:hAnsi="Times New Roman" w:cs="Times New Roman"/>
          <w:b/>
          <w:bCs/>
          <w:u w:val="single"/>
          <w:lang w:val="en-US"/>
        </w:rPr>
        <w:t>Environment and Sustainability</w:t>
      </w:r>
    </w:p>
    <w:p w14:paraId="0963C964" w14:textId="77777777" w:rsidR="00E760FD" w:rsidRDefault="00E760FD" w:rsidP="00E760FD">
      <w:pPr>
        <w:overflowPunct/>
        <w:autoSpaceDE/>
        <w:autoSpaceDN/>
        <w:adjustRightInd/>
        <w:jc w:val="both"/>
        <w:textAlignment w:val="auto"/>
        <w:rPr>
          <w:rFonts w:ascii="Times New Roman" w:hAnsi="Times New Roman" w:cs="Times New Roman"/>
          <w:lang w:val="en-US"/>
        </w:rPr>
      </w:pPr>
      <w:r w:rsidRPr="00E760FD">
        <w:rPr>
          <w:rFonts w:ascii="Times New Roman" w:hAnsi="Times New Roman" w:cs="Times New Roman"/>
          <w:lang w:val="en-US"/>
        </w:rPr>
        <w:t>Impact of development of 7-axis robotic arm in agricultural phenotyping towards Sustainability Development Goal</w:t>
      </w:r>
    </w:p>
    <w:p w14:paraId="71FAB703" w14:textId="77777777" w:rsidR="00E56CC5" w:rsidRDefault="00E56CC5" w:rsidP="00E760FD">
      <w:pPr>
        <w:overflowPunct/>
        <w:autoSpaceDE/>
        <w:autoSpaceDN/>
        <w:adjustRightInd/>
        <w:jc w:val="both"/>
        <w:textAlignment w:val="auto"/>
        <w:rPr>
          <w:rFonts w:ascii="Times New Roman" w:hAnsi="Times New Roman" w:cs="Times New Roman"/>
          <w:lang w:val="en-US"/>
        </w:rPr>
      </w:pPr>
    </w:p>
    <w:p w14:paraId="35BEDC34" w14:textId="77777777" w:rsidR="002F0A4F" w:rsidRPr="002F0A4F" w:rsidRDefault="002F0A4F" w:rsidP="002F0A4F">
      <w:pPr>
        <w:overflowPunct/>
        <w:autoSpaceDE/>
        <w:autoSpaceDN/>
        <w:adjustRightInd/>
        <w:jc w:val="both"/>
        <w:textAlignment w:val="auto"/>
        <w:rPr>
          <w:rFonts w:ascii="Times New Roman" w:hAnsi="Times New Roman" w:cs="Times New Roman"/>
          <w:b/>
          <w:bCs/>
          <w:lang w:val="en-US"/>
        </w:rPr>
      </w:pPr>
      <w:r w:rsidRPr="002F0A4F">
        <w:rPr>
          <w:rFonts w:ascii="Times New Roman" w:hAnsi="Times New Roman" w:cs="Times New Roman"/>
          <w:b/>
          <w:bCs/>
          <w:lang w:val="en-US"/>
        </w:rPr>
        <w:t xml:space="preserve">SDG 2: Zero Hunger </w:t>
      </w:r>
    </w:p>
    <w:p w14:paraId="0BC9F95F" w14:textId="29EAF4D2" w:rsidR="002F0A4F" w:rsidRPr="002F0A4F" w:rsidRDefault="002F0A4F" w:rsidP="002F0A4F">
      <w:pPr>
        <w:overflowPunct/>
        <w:autoSpaceDE/>
        <w:autoSpaceDN/>
        <w:adjustRightInd/>
        <w:jc w:val="both"/>
        <w:textAlignment w:val="auto"/>
        <w:rPr>
          <w:rFonts w:ascii="Times New Roman" w:hAnsi="Times New Roman" w:cs="Times New Roman"/>
          <w:lang w:val="en-US"/>
        </w:rPr>
      </w:pPr>
      <w:r w:rsidRPr="002F0A4F">
        <w:rPr>
          <w:rFonts w:ascii="Times New Roman" w:hAnsi="Times New Roman" w:cs="Times New Roman"/>
          <w:lang w:val="en-US"/>
        </w:rPr>
        <w:t>The use of a 7-axis robotic arm in agricultural phenotyping can improve crop productivity and efficiency. It can automate tasks such as plant measurement, data collection, and analysis, leading to better understanding of crop characteristics and growth patterns. This information can help optimize agricultural practices, enhance crop yields, and contribute to achieving food security.</w:t>
      </w:r>
    </w:p>
    <w:p w14:paraId="5E707BEA" w14:textId="77777777" w:rsidR="002F0A4F" w:rsidRPr="002F0A4F" w:rsidRDefault="002F0A4F" w:rsidP="002F0A4F">
      <w:pPr>
        <w:overflowPunct/>
        <w:autoSpaceDE/>
        <w:autoSpaceDN/>
        <w:adjustRightInd/>
        <w:jc w:val="both"/>
        <w:textAlignment w:val="auto"/>
        <w:rPr>
          <w:rFonts w:ascii="Times New Roman" w:hAnsi="Times New Roman" w:cs="Times New Roman"/>
          <w:lang w:val="en-US"/>
        </w:rPr>
      </w:pPr>
    </w:p>
    <w:p w14:paraId="42A747BA" w14:textId="4CDE9AB6" w:rsidR="002F0A4F" w:rsidRPr="002F0A4F" w:rsidRDefault="002F0A4F" w:rsidP="002F0A4F">
      <w:pPr>
        <w:overflowPunct/>
        <w:autoSpaceDE/>
        <w:autoSpaceDN/>
        <w:adjustRightInd/>
        <w:jc w:val="both"/>
        <w:textAlignment w:val="auto"/>
        <w:rPr>
          <w:rFonts w:ascii="Times New Roman" w:hAnsi="Times New Roman" w:cs="Times New Roman"/>
          <w:b/>
          <w:bCs/>
          <w:lang w:val="en-US"/>
        </w:rPr>
      </w:pPr>
      <w:r w:rsidRPr="002F0A4F">
        <w:rPr>
          <w:rFonts w:ascii="Times New Roman" w:hAnsi="Times New Roman" w:cs="Times New Roman"/>
          <w:b/>
          <w:bCs/>
          <w:lang w:val="en-US"/>
        </w:rPr>
        <w:t>SDG 9: Industry, Innovation, and Infrastructure</w:t>
      </w:r>
    </w:p>
    <w:p w14:paraId="1C4EA803" w14:textId="761299E8" w:rsidR="002F0A4F" w:rsidRPr="002F0A4F" w:rsidRDefault="002F0A4F" w:rsidP="002F0A4F">
      <w:pPr>
        <w:overflowPunct/>
        <w:autoSpaceDE/>
        <w:autoSpaceDN/>
        <w:adjustRightInd/>
        <w:jc w:val="both"/>
        <w:textAlignment w:val="auto"/>
        <w:rPr>
          <w:rFonts w:ascii="Times New Roman" w:hAnsi="Times New Roman" w:cs="Times New Roman"/>
          <w:lang w:val="en-US"/>
        </w:rPr>
      </w:pPr>
      <w:r w:rsidRPr="002F0A4F">
        <w:rPr>
          <w:rFonts w:ascii="Times New Roman" w:hAnsi="Times New Roman" w:cs="Times New Roman"/>
          <w:lang w:val="en-US"/>
        </w:rPr>
        <w:t>The development of advanced robotic arms demonstrates innovation in agricultural technology. By integrating sophisticated automation and precision into the agricultural sector, it can improve the efficiency and sustainability of farming practices. This can contribute to the development of resilient infrastructure and promote sustainable industrialization.</w:t>
      </w:r>
    </w:p>
    <w:p w14:paraId="10903311" w14:textId="77777777" w:rsidR="002F0A4F" w:rsidRPr="002F0A4F" w:rsidRDefault="002F0A4F" w:rsidP="002F0A4F">
      <w:pPr>
        <w:overflowPunct/>
        <w:autoSpaceDE/>
        <w:autoSpaceDN/>
        <w:adjustRightInd/>
        <w:jc w:val="both"/>
        <w:textAlignment w:val="auto"/>
        <w:rPr>
          <w:rFonts w:ascii="Times New Roman" w:hAnsi="Times New Roman" w:cs="Times New Roman"/>
          <w:lang w:val="en-US"/>
        </w:rPr>
      </w:pPr>
    </w:p>
    <w:p w14:paraId="51D21E2F" w14:textId="77777777" w:rsidR="002F0A4F" w:rsidRPr="002F0A4F" w:rsidRDefault="002F0A4F" w:rsidP="002F0A4F">
      <w:pPr>
        <w:overflowPunct/>
        <w:autoSpaceDE/>
        <w:autoSpaceDN/>
        <w:adjustRightInd/>
        <w:jc w:val="both"/>
        <w:textAlignment w:val="auto"/>
        <w:rPr>
          <w:rFonts w:ascii="Times New Roman" w:hAnsi="Times New Roman" w:cs="Times New Roman"/>
          <w:b/>
          <w:bCs/>
          <w:lang w:val="en-US"/>
        </w:rPr>
      </w:pPr>
      <w:r w:rsidRPr="002F0A4F">
        <w:rPr>
          <w:rFonts w:ascii="Times New Roman" w:hAnsi="Times New Roman" w:cs="Times New Roman"/>
          <w:b/>
          <w:bCs/>
          <w:lang w:val="en-US"/>
        </w:rPr>
        <w:t>SDG 12: Responsible Consumption and Production</w:t>
      </w:r>
    </w:p>
    <w:p w14:paraId="54F60515" w14:textId="77777777" w:rsidR="00720D81" w:rsidRDefault="002F0A4F" w:rsidP="002F0A4F">
      <w:pPr>
        <w:overflowPunct/>
        <w:autoSpaceDE/>
        <w:autoSpaceDN/>
        <w:adjustRightInd/>
        <w:jc w:val="both"/>
        <w:textAlignment w:val="auto"/>
        <w:rPr>
          <w:rFonts w:ascii="Times New Roman" w:hAnsi="Times New Roman" w:cs="Times New Roman"/>
          <w:lang w:val="en-US"/>
        </w:rPr>
      </w:pPr>
      <w:r w:rsidRPr="002F0A4F">
        <w:rPr>
          <w:rFonts w:ascii="Times New Roman" w:hAnsi="Times New Roman" w:cs="Times New Roman"/>
          <w:lang w:val="en-US"/>
        </w:rPr>
        <w:t>The use of a 7-axis robotic arm in agricultural phenotyping can promote sustainable production practices. By enabling precise measurements and data-driven decision-making, it reduces waste, optimizes resource utilization, and minimizes the use of chemicals and inputs. This supports responsible consumption and production patterns and fosters more sustainable agricultural systems.</w:t>
      </w:r>
    </w:p>
    <w:p w14:paraId="658BB042" w14:textId="77777777" w:rsidR="00720D81" w:rsidRDefault="00720D81" w:rsidP="002F0A4F">
      <w:pPr>
        <w:overflowPunct/>
        <w:autoSpaceDE/>
        <w:autoSpaceDN/>
        <w:adjustRightInd/>
        <w:jc w:val="both"/>
        <w:textAlignment w:val="auto"/>
        <w:rPr>
          <w:rFonts w:ascii="Times New Roman" w:hAnsi="Times New Roman" w:cs="Times New Roman"/>
          <w:lang w:val="en-US"/>
        </w:rPr>
      </w:pPr>
    </w:p>
    <w:p w14:paraId="5EAD2045" w14:textId="77777777" w:rsidR="00720D81" w:rsidRPr="00720D81" w:rsidRDefault="00720D81" w:rsidP="0025196E">
      <w:pPr>
        <w:tabs>
          <w:tab w:val="left" w:pos="360"/>
        </w:tabs>
        <w:snapToGrid w:val="0"/>
        <w:jc w:val="center"/>
        <w:rPr>
          <w:rFonts w:ascii="Times New Roman" w:hAnsi="Times New Roman" w:cs="Times New Roman"/>
          <w:lang w:val="en-US"/>
        </w:rPr>
      </w:pPr>
      <w:r w:rsidRPr="00720D81">
        <w:rPr>
          <w:rFonts w:ascii="Times New Roman" w:hAnsi="Times New Roman" w:cs="Times New Roman"/>
          <w:lang w:val="en-US"/>
        </w:rPr>
        <w:t>6. CONCLUSION</w:t>
      </w:r>
    </w:p>
    <w:p w14:paraId="6D11F128" w14:textId="3F78F12D" w:rsidR="003E7EB9" w:rsidRDefault="00CD6029" w:rsidP="0049785B">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There are few </w:t>
      </w:r>
      <w:r w:rsidR="00993D4F">
        <w:rPr>
          <w:rFonts w:ascii="Times New Roman" w:hAnsi="Times New Roman" w:cs="Times New Roman"/>
          <w:lang w:val="en-US"/>
        </w:rPr>
        <w:t>weaknesses</w:t>
      </w:r>
      <w:r>
        <w:rPr>
          <w:rFonts w:ascii="Times New Roman" w:hAnsi="Times New Roman" w:cs="Times New Roman"/>
          <w:lang w:val="en-US"/>
        </w:rPr>
        <w:t xml:space="preserve"> of the robotic arm into proper agricultural phenotyping </w:t>
      </w:r>
      <w:r w:rsidR="00B3322C">
        <w:rPr>
          <w:rFonts w:ascii="Times New Roman" w:hAnsi="Times New Roman" w:cs="Times New Roman"/>
          <w:lang w:val="en-US"/>
        </w:rPr>
        <w:t>due to the constraint of development time and several factors. However, the overall robotic ar</w:t>
      </w:r>
      <w:r w:rsidR="000D7E01">
        <w:rPr>
          <w:rFonts w:ascii="Times New Roman" w:hAnsi="Times New Roman" w:cs="Times New Roman"/>
          <w:lang w:val="en-US"/>
        </w:rPr>
        <w:t xml:space="preserve">m is ready to use and could be upgraded with various </w:t>
      </w:r>
      <w:r w:rsidR="00993D4F">
        <w:rPr>
          <w:rFonts w:ascii="Times New Roman" w:hAnsi="Times New Roman" w:cs="Times New Roman"/>
          <w:lang w:val="en-US"/>
        </w:rPr>
        <w:t>functions</w:t>
      </w:r>
      <w:r w:rsidR="000D7E01">
        <w:rPr>
          <w:rFonts w:ascii="Times New Roman" w:hAnsi="Times New Roman" w:cs="Times New Roman"/>
          <w:lang w:val="en-US"/>
        </w:rPr>
        <w:t xml:space="preserve"> such as inverse kinematic algorithm implementation and image processing are possible in the future. Besides, the trajectory planning could be integrated with different </w:t>
      </w:r>
      <w:r w:rsidR="00796524">
        <w:rPr>
          <w:rFonts w:ascii="Times New Roman" w:hAnsi="Times New Roman" w:cs="Times New Roman"/>
          <w:lang w:val="en-US"/>
        </w:rPr>
        <w:t>action</w:t>
      </w:r>
      <w:r w:rsidR="00796524">
        <w:rPr>
          <w:rFonts w:ascii="Times New Roman" w:hAnsi="Times New Roman" w:cs="Times New Roman"/>
          <w:lang w:val="en-US"/>
        </w:rPr>
        <w:t xml:space="preserve"> </w:t>
      </w:r>
      <w:r w:rsidR="0049785B">
        <w:rPr>
          <w:rFonts w:ascii="Times New Roman" w:hAnsi="Times New Roman" w:cs="Times New Roman"/>
          <w:lang w:val="en-US"/>
        </w:rPr>
        <w:t>times</w:t>
      </w:r>
      <w:r w:rsidR="00796524">
        <w:rPr>
          <w:rFonts w:ascii="Times New Roman" w:hAnsi="Times New Roman" w:cs="Times New Roman"/>
          <w:lang w:val="en-US"/>
        </w:rPr>
        <w:t xml:space="preserve"> depending on the distance between each via point.</w:t>
      </w:r>
    </w:p>
    <w:p w14:paraId="6DA9F3A1" w14:textId="77777777" w:rsidR="0049785B" w:rsidRDefault="0049785B" w:rsidP="003E7EB9">
      <w:pPr>
        <w:tabs>
          <w:tab w:val="left" w:pos="360"/>
        </w:tabs>
        <w:snapToGrid w:val="0"/>
        <w:rPr>
          <w:rFonts w:ascii="Times New Roman" w:hAnsi="Times New Roman" w:cs="Times New Roman"/>
          <w:lang w:val="en-US"/>
        </w:rPr>
      </w:pPr>
    </w:p>
    <w:p w14:paraId="553B9CAC" w14:textId="6A8CEBD0" w:rsidR="0049785B" w:rsidRDefault="0049785B" w:rsidP="0027661C">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The </w:t>
      </w:r>
      <w:r w:rsidR="00D508A0">
        <w:rPr>
          <w:rFonts w:ascii="Times New Roman" w:hAnsi="Times New Roman" w:cs="Times New Roman"/>
          <w:lang w:val="en-US"/>
        </w:rPr>
        <w:t xml:space="preserve">development of this project is aimed to achieve the SDG2, 9, and 12 where the advancement of </w:t>
      </w:r>
      <w:r w:rsidR="00A964AA">
        <w:rPr>
          <w:rFonts w:ascii="Times New Roman" w:hAnsi="Times New Roman" w:cs="Times New Roman"/>
          <w:lang w:val="en-US"/>
        </w:rPr>
        <w:t xml:space="preserve">robotic technology in agriculture could reduce the urgency of food shortages along with the booming human population in the new </w:t>
      </w:r>
      <w:r w:rsidR="0027661C">
        <w:rPr>
          <w:rFonts w:ascii="Times New Roman" w:hAnsi="Times New Roman" w:cs="Times New Roman"/>
          <w:lang w:val="en-US"/>
        </w:rPr>
        <w:t>tens’</w:t>
      </w:r>
      <w:r w:rsidR="00A964AA">
        <w:rPr>
          <w:rFonts w:ascii="Times New Roman" w:hAnsi="Times New Roman" w:cs="Times New Roman"/>
          <w:lang w:val="en-US"/>
        </w:rPr>
        <w:t xml:space="preserve"> years. </w:t>
      </w:r>
      <w:r w:rsidR="00B349B4">
        <w:rPr>
          <w:rFonts w:ascii="Times New Roman" w:hAnsi="Times New Roman" w:cs="Times New Roman"/>
          <w:lang w:val="en-US"/>
        </w:rPr>
        <w:t xml:space="preserve">The phenotyping technology could easily examine the </w:t>
      </w:r>
      <w:r w:rsidR="00DA3C02">
        <w:rPr>
          <w:rFonts w:ascii="Times New Roman" w:hAnsi="Times New Roman" w:cs="Times New Roman"/>
          <w:lang w:val="en-US"/>
        </w:rPr>
        <w:t xml:space="preserve">crop performance genetic variations and more characteristics </w:t>
      </w:r>
      <w:r w:rsidR="00180AF9">
        <w:rPr>
          <w:rFonts w:ascii="Times New Roman" w:hAnsi="Times New Roman" w:cs="Times New Roman"/>
          <w:lang w:val="en-US"/>
        </w:rPr>
        <w:t xml:space="preserve">without much labor cost. Besides, its highly reusability promotes </w:t>
      </w:r>
      <w:r w:rsidR="00E95CEF">
        <w:rPr>
          <w:rFonts w:ascii="Times New Roman" w:hAnsi="Times New Roman" w:cs="Times New Roman"/>
          <w:lang w:val="en-US"/>
        </w:rPr>
        <w:t>sustainability</w:t>
      </w:r>
      <w:r w:rsidR="00E95CEF">
        <w:rPr>
          <w:rFonts w:ascii="Times New Roman" w:hAnsi="Times New Roman" w:cs="Times New Roman"/>
          <w:lang w:val="en-US"/>
        </w:rPr>
        <w:t xml:space="preserve"> in robotic industries especially crucial in </w:t>
      </w:r>
      <w:r w:rsidR="0027661C">
        <w:rPr>
          <w:rFonts w:ascii="Times New Roman" w:hAnsi="Times New Roman" w:cs="Times New Roman"/>
          <w:lang w:val="en-US"/>
        </w:rPr>
        <w:t>3</w:t>
      </w:r>
      <w:r w:rsidR="0027661C" w:rsidRPr="0027661C">
        <w:rPr>
          <w:rFonts w:ascii="Times New Roman" w:hAnsi="Times New Roman" w:cs="Times New Roman"/>
          <w:vertAlign w:val="superscript"/>
          <w:lang w:val="en-US"/>
        </w:rPr>
        <w:t>rd</w:t>
      </w:r>
      <w:r w:rsidR="0027661C">
        <w:rPr>
          <w:rFonts w:ascii="Times New Roman" w:hAnsi="Times New Roman" w:cs="Times New Roman"/>
          <w:lang w:val="en-US"/>
        </w:rPr>
        <w:t xml:space="preserve"> world countries.</w:t>
      </w:r>
    </w:p>
    <w:p w14:paraId="39E6D9E7" w14:textId="77777777" w:rsidR="00CD6029" w:rsidRDefault="00CD6029" w:rsidP="003E7EB9">
      <w:pPr>
        <w:tabs>
          <w:tab w:val="left" w:pos="360"/>
        </w:tabs>
        <w:snapToGrid w:val="0"/>
        <w:rPr>
          <w:rFonts w:ascii="Times New Roman" w:hAnsi="Times New Roman" w:cs="Times New Roman"/>
          <w:lang w:val="en-US"/>
        </w:rPr>
      </w:pPr>
    </w:p>
    <w:p w14:paraId="714B39B2" w14:textId="7A1AAA76" w:rsidR="003E7EB9" w:rsidRPr="00720D81" w:rsidRDefault="003E7EB9" w:rsidP="00CD6029">
      <w:pPr>
        <w:tabs>
          <w:tab w:val="left" w:pos="360"/>
        </w:tabs>
        <w:snapToGrid w:val="0"/>
        <w:jc w:val="both"/>
        <w:rPr>
          <w:rFonts w:ascii="Times New Roman" w:hAnsi="Times New Roman" w:cs="Times New Roman"/>
          <w:lang w:val="en-US"/>
        </w:rPr>
      </w:pPr>
      <w:r>
        <w:rPr>
          <w:rFonts w:ascii="Times New Roman" w:hAnsi="Times New Roman" w:cs="Times New Roman"/>
          <w:lang w:val="en-US"/>
        </w:rPr>
        <w:t xml:space="preserve">The 6DOF robotic arm developed is </w:t>
      </w:r>
      <w:r w:rsidR="00B244C9">
        <w:rPr>
          <w:rFonts w:ascii="Times New Roman" w:hAnsi="Times New Roman" w:cs="Times New Roman"/>
          <w:lang w:val="en-US"/>
        </w:rPr>
        <w:t xml:space="preserve">relatively successful with more room for improvement. The kinematic analysis, Jacobian matrix, inverse kinematic and dynamic analysis were performed for the robotic arm. The 6DOF robotic arm could move smoothly with the help of the built-in robotic toolbox integrated in the </w:t>
      </w:r>
      <w:r w:rsidR="001C448D">
        <w:rPr>
          <w:rFonts w:ascii="Times New Roman" w:hAnsi="Times New Roman" w:cs="Times New Roman"/>
          <w:lang w:val="en-US"/>
        </w:rPr>
        <w:t xml:space="preserve">LabVIEW. Besides, the additional functionality such as manual calibration and </w:t>
      </w:r>
      <w:r w:rsidR="00CD6029">
        <w:rPr>
          <w:rFonts w:ascii="Times New Roman" w:hAnsi="Times New Roman" w:cs="Times New Roman"/>
          <w:lang w:val="en-US"/>
        </w:rPr>
        <w:t>motion sequence tester, as well as the camera live view are integrated in this project within a short development time. Generally, the objectives of the project are achieved successfully. In the future, this article hopefully provides insight and guidelines into the whole development and integration of 6DOF robotic arm into various field without going through the same development process.</w:t>
      </w:r>
    </w:p>
    <w:p w14:paraId="77F3D91C" w14:textId="77777777" w:rsidR="0025196E" w:rsidRPr="0025196E" w:rsidRDefault="0025196E" w:rsidP="0025196E">
      <w:pPr>
        <w:tabs>
          <w:tab w:val="left" w:pos="360"/>
        </w:tabs>
        <w:snapToGrid w:val="0"/>
        <w:jc w:val="center"/>
        <w:rPr>
          <w:rFonts w:ascii="Times New Roman" w:hAnsi="Times New Roman" w:cs="Times New Roman"/>
          <w:lang w:val="en-US"/>
        </w:rPr>
      </w:pPr>
    </w:p>
    <w:p w14:paraId="61EE19C3" w14:textId="18FCE150" w:rsidR="00757BF2" w:rsidRDefault="00757BF2" w:rsidP="00757BF2">
      <w:pPr>
        <w:tabs>
          <w:tab w:val="left" w:pos="360"/>
        </w:tabs>
        <w:snapToGrid w:val="0"/>
        <w:jc w:val="center"/>
        <w:rPr>
          <w:rFonts w:ascii="Times New Roman" w:hAnsi="Times New Roman" w:cs="Times New Roman"/>
          <w:lang w:val="en-US"/>
        </w:rPr>
      </w:pPr>
      <w:r w:rsidRPr="0025196E">
        <w:rPr>
          <w:rFonts w:ascii="Times New Roman" w:hAnsi="Times New Roman" w:cs="Times New Roman"/>
          <w:lang w:val="en-US"/>
        </w:rPr>
        <w:t xml:space="preserve">6. </w:t>
      </w:r>
      <w:r>
        <w:rPr>
          <w:rFonts w:ascii="Times New Roman" w:hAnsi="Times New Roman" w:cs="Times New Roman"/>
          <w:lang w:val="en-US"/>
        </w:rPr>
        <w:t>Reference</w:t>
      </w:r>
    </w:p>
    <w:p w14:paraId="6F6B2782" w14:textId="77777777" w:rsidR="00757BF2" w:rsidRPr="0025196E" w:rsidRDefault="00757BF2" w:rsidP="00757BF2">
      <w:pPr>
        <w:tabs>
          <w:tab w:val="left" w:pos="360"/>
        </w:tabs>
        <w:snapToGrid w:val="0"/>
        <w:rPr>
          <w:rFonts w:ascii="Times New Roman" w:hAnsi="Times New Roman" w:cs="Times New Roman"/>
          <w:lang w:val="en-US"/>
        </w:rPr>
      </w:pPr>
    </w:p>
    <w:p w14:paraId="019AD441" w14:textId="72950389" w:rsidR="00720D81" w:rsidRDefault="00E05C72" w:rsidP="00A128E8">
      <w:pPr>
        <w:pStyle w:val="NormalWeb"/>
        <w:numPr>
          <w:ilvl w:val="0"/>
          <w:numId w:val="8"/>
        </w:numPr>
        <w:spacing w:before="0" w:beforeAutospacing="0" w:after="0" w:afterAutospacing="0"/>
        <w:ind w:left="284" w:hanging="284"/>
        <w:jc w:val="both"/>
        <w:rPr>
          <w:color w:val="000000"/>
          <w:sz w:val="20"/>
          <w:szCs w:val="20"/>
        </w:rPr>
      </w:pPr>
      <w:r w:rsidRPr="00E05C72">
        <w:rPr>
          <w:color w:val="000000"/>
          <w:sz w:val="20"/>
          <w:szCs w:val="20"/>
        </w:rPr>
        <w:t>Munir, S. (2023, June 12). </w:t>
      </w:r>
      <w:r w:rsidRPr="00E05C72">
        <w:rPr>
          <w:i/>
          <w:iCs/>
          <w:color w:val="000000"/>
          <w:sz w:val="20"/>
          <w:szCs w:val="20"/>
        </w:rPr>
        <w:t>University of Texas at Arlington Employs Husky UGV for Automated Plant Phenotyping - Clearpath Robotics</w:t>
      </w:r>
      <w:r w:rsidRPr="00E05C72">
        <w:rPr>
          <w:color w:val="000000"/>
          <w:sz w:val="20"/>
          <w:szCs w:val="20"/>
        </w:rPr>
        <w:t xml:space="preserve">. Clearpath Robotics. </w:t>
      </w:r>
      <w:hyperlink r:id="rId59" w:history="1">
        <w:r w:rsidRPr="00E60B68">
          <w:rPr>
            <w:rStyle w:val="Hyperlink"/>
            <w:sz w:val="20"/>
            <w:szCs w:val="20"/>
          </w:rPr>
          <w:t>https://clearpathrobotics.com/blog/2023/06/university-of-texas-at-arlington-employs-husky-ugv-for-automated-plant-phenotyping/</w:t>
        </w:r>
      </w:hyperlink>
    </w:p>
    <w:p w14:paraId="4661F045" w14:textId="77777777" w:rsidR="00AB1FAB" w:rsidRDefault="00AB1FAB" w:rsidP="00A128E8">
      <w:pPr>
        <w:pStyle w:val="NormalWeb"/>
        <w:spacing w:before="0" w:beforeAutospacing="0" w:after="0" w:afterAutospacing="0"/>
        <w:ind w:left="284"/>
        <w:jc w:val="both"/>
        <w:rPr>
          <w:color w:val="000000"/>
          <w:sz w:val="20"/>
          <w:szCs w:val="20"/>
        </w:rPr>
      </w:pPr>
    </w:p>
    <w:p w14:paraId="579EDD3D" w14:textId="3479C6F4" w:rsidR="000C00A0" w:rsidRPr="00A128E8" w:rsidRDefault="000C00A0" w:rsidP="00A128E8">
      <w:pPr>
        <w:pStyle w:val="NormalWeb"/>
        <w:numPr>
          <w:ilvl w:val="0"/>
          <w:numId w:val="8"/>
        </w:numPr>
        <w:spacing w:before="0" w:beforeAutospacing="0" w:after="0" w:afterAutospacing="0"/>
        <w:ind w:left="284" w:hanging="284"/>
        <w:jc w:val="both"/>
        <w:rPr>
          <w:color w:val="000000"/>
          <w:sz w:val="20"/>
          <w:szCs w:val="20"/>
        </w:rPr>
      </w:pPr>
      <w:r w:rsidRPr="00A128E8">
        <w:rPr>
          <w:i/>
          <w:color w:val="000000"/>
          <w:sz w:val="20"/>
          <w:szCs w:val="20"/>
        </w:rPr>
        <w:t>Sustainable Development Goals | United Nations Development Programme</w:t>
      </w:r>
      <w:r w:rsidRPr="00A128E8">
        <w:rPr>
          <w:color w:val="000000"/>
          <w:sz w:val="20"/>
          <w:szCs w:val="20"/>
        </w:rPr>
        <w:t xml:space="preserve">. (2015). UNDP. </w:t>
      </w:r>
    </w:p>
    <w:p w14:paraId="5ED232E9" w14:textId="47E76381" w:rsidR="000C00A0" w:rsidRDefault="008759A9" w:rsidP="00A128E8">
      <w:pPr>
        <w:pStyle w:val="NormalWeb"/>
        <w:spacing w:before="0" w:beforeAutospacing="0" w:after="0" w:afterAutospacing="0"/>
        <w:ind w:left="284"/>
        <w:jc w:val="both"/>
        <w:rPr>
          <w:color w:val="000000"/>
          <w:sz w:val="20"/>
          <w:szCs w:val="20"/>
        </w:rPr>
      </w:pPr>
      <w:hyperlink r:id="rId60" w:history="1">
        <w:r w:rsidR="00A128E8" w:rsidRPr="00E60B68">
          <w:rPr>
            <w:rStyle w:val="Hyperlink"/>
            <w:sz w:val="20"/>
            <w:szCs w:val="20"/>
          </w:rPr>
          <w:t>https://www.undp.org/sustainable-development-goals</w:t>
        </w:r>
      </w:hyperlink>
    </w:p>
    <w:p w14:paraId="0ADA26B8" w14:textId="77777777" w:rsidR="00A128E8" w:rsidRPr="00A128E8" w:rsidRDefault="00A128E8" w:rsidP="00A128E8">
      <w:pPr>
        <w:pStyle w:val="NormalWeb"/>
        <w:spacing w:before="0" w:beforeAutospacing="0" w:after="0" w:afterAutospacing="0"/>
        <w:ind w:left="284"/>
        <w:jc w:val="both"/>
        <w:rPr>
          <w:color w:val="000000"/>
          <w:sz w:val="20"/>
          <w:szCs w:val="20"/>
        </w:rPr>
      </w:pPr>
    </w:p>
    <w:p w14:paraId="1569E493" w14:textId="7E353285" w:rsidR="0063371C" w:rsidRDefault="0063371C" w:rsidP="00A128E8">
      <w:pPr>
        <w:pStyle w:val="NormalWeb"/>
        <w:numPr>
          <w:ilvl w:val="0"/>
          <w:numId w:val="8"/>
        </w:numPr>
        <w:spacing w:before="0" w:beforeAutospacing="0" w:after="0" w:afterAutospacing="0"/>
        <w:ind w:left="284" w:hanging="284"/>
        <w:jc w:val="both"/>
        <w:rPr>
          <w:color w:val="000000"/>
          <w:sz w:val="20"/>
          <w:szCs w:val="20"/>
        </w:rPr>
      </w:pPr>
      <w:r w:rsidRPr="00A128E8">
        <w:rPr>
          <w:color w:val="000000"/>
          <w:sz w:val="20"/>
          <w:szCs w:val="20"/>
        </w:rPr>
        <w:t>pruce. (2023, February 16). </w:t>
      </w:r>
      <w:r w:rsidRPr="00A128E8">
        <w:rPr>
          <w:i/>
          <w:color w:val="000000"/>
          <w:sz w:val="20"/>
          <w:szCs w:val="20"/>
        </w:rPr>
        <w:t>What is 6 degrees of freedom robotic arm</w:t>
      </w:r>
      <w:r w:rsidRPr="00A128E8">
        <w:rPr>
          <w:rFonts w:ascii="SimSun" w:eastAsia="SimSun" w:hAnsi="SimSun" w:cs="SimSun" w:hint="eastAsia"/>
          <w:i/>
          <w:color w:val="000000"/>
          <w:sz w:val="20"/>
          <w:szCs w:val="20"/>
        </w:rPr>
        <w:t>？</w:t>
      </w:r>
      <w:r w:rsidRPr="00A128E8">
        <w:rPr>
          <w:color w:val="000000"/>
          <w:sz w:val="20"/>
          <w:szCs w:val="20"/>
        </w:rPr>
        <w:t xml:space="preserve">. Huiling Tech. </w:t>
      </w:r>
      <w:hyperlink r:id="rId61" w:history="1">
        <w:r w:rsidR="00A128E8" w:rsidRPr="00E60B68">
          <w:rPr>
            <w:rStyle w:val="Hyperlink"/>
            <w:sz w:val="20"/>
            <w:szCs w:val="20"/>
          </w:rPr>
          <w:t>https://www.hitbotrobot.com/freedom-robotic-arm/</w:t>
        </w:r>
      </w:hyperlink>
    </w:p>
    <w:p w14:paraId="06CE6469" w14:textId="77777777" w:rsidR="00A128E8" w:rsidRPr="00A128E8" w:rsidRDefault="00A128E8" w:rsidP="00A128E8">
      <w:pPr>
        <w:pStyle w:val="NormalWeb"/>
        <w:spacing w:before="0" w:beforeAutospacing="0" w:after="0" w:afterAutospacing="0"/>
        <w:ind w:left="284"/>
        <w:jc w:val="both"/>
        <w:rPr>
          <w:color w:val="000000"/>
          <w:sz w:val="20"/>
          <w:szCs w:val="20"/>
        </w:rPr>
      </w:pPr>
    </w:p>
    <w:p w14:paraId="7AEF21B0" w14:textId="601055ED" w:rsidR="00A128E8" w:rsidRPr="002045E8" w:rsidRDefault="00565A15" w:rsidP="002045E8">
      <w:pPr>
        <w:pStyle w:val="NormalWeb"/>
        <w:numPr>
          <w:ilvl w:val="0"/>
          <w:numId w:val="8"/>
        </w:numPr>
        <w:spacing w:before="0" w:beforeAutospacing="0" w:after="0" w:afterAutospacing="0"/>
        <w:ind w:left="284" w:hanging="284"/>
        <w:jc w:val="both"/>
        <w:rPr>
          <w:color w:val="000000"/>
          <w:sz w:val="20"/>
          <w:szCs w:val="20"/>
        </w:rPr>
      </w:pPr>
      <w:r w:rsidRPr="00A128E8">
        <w:rPr>
          <w:i/>
          <w:color w:val="000000"/>
          <w:sz w:val="20"/>
          <w:szCs w:val="20"/>
        </w:rPr>
        <w:t>VisibleBreadcrumbs</w:t>
      </w:r>
      <w:r w:rsidRPr="00A128E8">
        <w:rPr>
          <w:color w:val="000000"/>
          <w:sz w:val="20"/>
          <w:szCs w:val="20"/>
        </w:rPr>
        <w:t xml:space="preserve">. (2023). Mathworks.com. </w:t>
      </w:r>
      <w:hyperlink r:id="rId62" w:history="1">
        <w:r w:rsidR="00A128E8" w:rsidRPr="00E60B68">
          <w:rPr>
            <w:rStyle w:val="Hyperlink"/>
            <w:sz w:val="20"/>
            <w:szCs w:val="20"/>
          </w:rPr>
          <w:t>https://www.mathworks.com/help/sm/ug/urdf-model-import.html</w:t>
        </w:r>
      </w:hyperlink>
    </w:p>
    <w:p w14:paraId="420D8F16" w14:textId="77777777" w:rsidR="00A128E8" w:rsidRPr="00A128E8" w:rsidRDefault="00A128E8" w:rsidP="00A128E8">
      <w:pPr>
        <w:pStyle w:val="NormalWeb"/>
        <w:spacing w:before="0" w:beforeAutospacing="0" w:after="0" w:afterAutospacing="0"/>
        <w:ind w:left="284"/>
        <w:jc w:val="both"/>
        <w:rPr>
          <w:color w:val="000000"/>
          <w:sz w:val="20"/>
          <w:szCs w:val="20"/>
        </w:rPr>
      </w:pPr>
    </w:p>
    <w:p w14:paraId="424CA7AB" w14:textId="3E2FDD83" w:rsidR="002045E8" w:rsidRPr="002045E8" w:rsidRDefault="00130009" w:rsidP="002045E8">
      <w:pPr>
        <w:pStyle w:val="NormalWeb"/>
        <w:numPr>
          <w:ilvl w:val="0"/>
          <w:numId w:val="8"/>
        </w:numPr>
        <w:spacing w:before="0" w:beforeAutospacing="0" w:after="0" w:afterAutospacing="0"/>
        <w:ind w:left="284" w:hanging="284"/>
        <w:jc w:val="both"/>
        <w:rPr>
          <w:color w:val="000000"/>
          <w:sz w:val="20"/>
          <w:szCs w:val="20"/>
        </w:rPr>
      </w:pPr>
      <w:r w:rsidRPr="00A128E8">
        <w:rPr>
          <w:color w:val="000000"/>
          <w:sz w:val="20"/>
          <w:szCs w:val="20"/>
        </w:rPr>
        <w:t>WLKATA Robotics. (2023). </w:t>
      </w:r>
      <w:r w:rsidRPr="00A128E8">
        <w:rPr>
          <w:i/>
          <w:iCs/>
          <w:color w:val="000000"/>
          <w:sz w:val="20"/>
          <w:szCs w:val="20"/>
        </w:rPr>
        <w:t>WLKATA Robotics Documents Center | WLKATA Robotics Document | WLKATA Robotics Document</w:t>
      </w:r>
      <w:r w:rsidRPr="00A128E8">
        <w:rPr>
          <w:color w:val="000000"/>
          <w:sz w:val="20"/>
          <w:szCs w:val="20"/>
        </w:rPr>
        <w:t xml:space="preserve">. WLKATA Robotics. </w:t>
      </w:r>
      <w:hyperlink r:id="rId63" w:history="1">
        <w:r w:rsidR="002045E8" w:rsidRPr="00E60B68">
          <w:rPr>
            <w:rStyle w:val="Hyperlink"/>
            <w:sz w:val="20"/>
            <w:szCs w:val="20"/>
          </w:rPr>
          <w:t>https://document.wlkata.com/?doc=/wlkata-mirobot-resources-for-education/matlab-and-coppeliasimv-rep/</w:t>
        </w:r>
      </w:hyperlink>
    </w:p>
    <w:p w14:paraId="184ED142" w14:textId="77777777" w:rsidR="00624A4D" w:rsidRDefault="00624A4D" w:rsidP="001E0826">
      <w:pPr>
        <w:pStyle w:val="NormalWeb"/>
        <w:ind w:left="284"/>
        <w:jc w:val="both"/>
        <w:rPr>
          <w:color w:val="000000"/>
          <w:sz w:val="20"/>
          <w:szCs w:val="20"/>
        </w:rPr>
      </w:pPr>
    </w:p>
    <w:p w14:paraId="3F6B303B" w14:textId="77C44725" w:rsidR="001E0826" w:rsidRDefault="00A128E8" w:rsidP="00A128E8">
      <w:pPr>
        <w:pStyle w:val="NormalWeb"/>
        <w:numPr>
          <w:ilvl w:val="0"/>
          <w:numId w:val="8"/>
        </w:numPr>
        <w:spacing w:before="0" w:beforeAutospacing="0" w:after="0" w:afterAutospacing="0"/>
        <w:ind w:left="284" w:hanging="284"/>
        <w:jc w:val="both"/>
        <w:rPr>
          <w:color w:val="000000"/>
          <w:sz w:val="20"/>
          <w:szCs w:val="20"/>
        </w:rPr>
      </w:pPr>
      <w:r w:rsidRPr="00A128E8">
        <w:rPr>
          <w:color w:val="000000"/>
          <w:sz w:val="20"/>
          <w:szCs w:val="20"/>
        </w:rPr>
        <w:t>Alam, M. M., Siwar, C., Murad, M. W., &amp; Toriman, M. (2017, March 27). </w:t>
      </w:r>
      <w:r w:rsidRPr="00A128E8">
        <w:rPr>
          <w:i/>
          <w:iCs/>
          <w:color w:val="000000"/>
          <w:sz w:val="20"/>
          <w:szCs w:val="20"/>
        </w:rPr>
        <w:t>Impacts of Climate Change on Agriculture and Food Security Issues in Malaysia: An Empirical Study on Farm Level Assessment</w:t>
      </w:r>
      <w:r w:rsidRPr="00A128E8">
        <w:rPr>
          <w:color w:val="000000"/>
          <w:sz w:val="20"/>
          <w:szCs w:val="20"/>
        </w:rPr>
        <w:t xml:space="preserve">. Ssrn.com. </w:t>
      </w:r>
      <w:hyperlink r:id="rId64" w:history="1">
        <w:r w:rsidR="001E0826" w:rsidRPr="00E60B68">
          <w:rPr>
            <w:rStyle w:val="Hyperlink"/>
            <w:sz w:val="20"/>
            <w:szCs w:val="20"/>
          </w:rPr>
          <w:t>https://papers.ssrn.com/sol3/papers.cfm?abstract_id=2941495</w:t>
        </w:r>
      </w:hyperlink>
    </w:p>
    <w:p w14:paraId="6E941D1C" w14:textId="77777777" w:rsidR="001E0826" w:rsidRPr="00A128E8" w:rsidRDefault="001E0826" w:rsidP="001E0826">
      <w:pPr>
        <w:pStyle w:val="NormalWeb"/>
        <w:spacing w:before="0" w:beforeAutospacing="0" w:after="0" w:afterAutospacing="0"/>
        <w:ind w:left="284"/>
        <w:jc w:val="both"/>
        <w:rPr>
          <w:color w:val="000000"/>
          <w:sz w:val="20"/>
          <w:szCs w:val="20"/>
        </w:rPr>
      </w:pPr>
    </w:p>
    <w:p w14:paraId="52C039F9" w14:textId="42400A2E" w:rsidR="00F05667" w:rsidRDefault="00A128E8" w:rsidP="00F05667">
      <w:pPr>
        <w:pStyle w:val="NormalWeb"/>
        <w:numPr>
          <w:ilvl w:val="0"/>
          <w:numId w:val="8"/>
        </w:numPr>
        <w:ind w:left="284" w:hanging="284"/>
        <w:jc w:val="both"/>
        <w:rPr>
          <w:color w:val="000000"/>
          <w:sz w:val="20"/>
          <w:szCs w:val="20"/>
        </w:rPr>
      </w:pPr>
      <w:r w:rsidRPr="001E0826">
        <w:rPr>
          <w:color w:val="000000"/>
          <w:sz w:val="20"/>
          <w:szCs w:val="20"/>
        </w:rPr>
        <w:t>‌</w:t>
      </w:r>
      <w:r w:rsidR="001E0826" w:rsidRPr="001E0826">
        <w:rPr>
          <w:i/>
          <w:iCs/>
          <w:color w:val="000000"/>
          <w:sz w:val="20"/>
          <w:szCs w:val="20"/>
        </w:rPr>
        <w:t>Robotics Toolbox - Peter Corke</w:t>
      </w:r>
      <w:r w:rsidR="001E0826" w:rsidRPr="001E0826">
        <w:rPr>
          <w:color w:val="000000"/>
          <w:sz w:val="20"/>
          <w:szCs w:val="20"/>
        </w:rPr>
        <w:t xml:space="preserve">. (2020, April 27). Peter Corke. </w:t>
      </w:r>
      <w:r w:rsidR="00F05667">
        <w:rPr>
          <w:color w:val="000000"/>
          <w:sz w:val="20"/>
          <w:szCs w:val="20"/>
        </w:rPr>
        <w:br/>
      </w:r>
      <w:hyperlink r:id="rId65" w:history="1">
        <w:r w:rsidR="00F05667" w:rsidRPr="00E60B68">
          <w:rPr>
            <w:rStyle w:val="Hyperlink"/>
            <w:sz w:val="20"/>
            <w:szCs w:val="20"/>
          </w:rPr>
          <w:t>https://petercorke.com/toolboxes/robotics-toolbox/</w:t>
        </w:r>
      </w:hyperlink>
    </w:p>
    <w:p w14:paraId="2DD3601A" w14:textId="77777777" w:rsidR="00F05667" w:rsidRDefault="00F05667" w:rsidP="00F05667">
      <w:pPr>
        <w:pStyle w:val="ListParagraph"/>
        <w:rPr>
          <w:color w:val="000000"/>
        </w:rPr>
      </w:pPr>
    </w:p>
    <w:p w14:paraId="5FF4C3BA" w14:textId="77777777" w:rsidR="00F05667" w:rsidRPr="00F05667" w:rsidRDefault="00F05667" w:rsidP="00F05667">
      <w:pPr>
        <w:pStyle w:val="NormalWeb"/>
        <w:ind w:left="284"/>
        <w:jc w:val="both"/>
        <w:rPr>
          <w:color w:val="000000"/>
          <w:sz w:val="20"/>
          <w:szCs w:val="20"/>
        </w:rPr>
      </w:pPr>
    </w:p>
    <w:p w14:paraId="7175ABA8" w14:textId="77777777" w:rsidR="00511A53" w:rsidRDefault="00511A53" w:rsidP="0057573E">
      <w:pPr>
        <w:pStyle w:val="NormalWeb"/>
        <w:spacing w:before="0" w:beforeAutospacing="0" w:after="0" w:afterAutospacing="0"/>
        <w:rPr>
          <w:ins w:id="1" w:author="{6DA1D2C8-4B73-47AC-BC77-97D000CA45CF}" w:date="2023-07-05T02:22:00Z"/>
          <w:color w:val="000000"/>
          <w:sz w:val="20"/>
          <w:szCs w:val="20"/>
        </w:rPr>
      </w:pPr>
    </w:p>
    <w:p w14:paraId="221B28A6" w14:textId="72D3BC9B" w:rsidR="0082478A" w:rsidRPr="00E760FD" w:rsidRDefault="0082478A" w:rsidP="00E760FD">
      <w:pPr>
        <w:overflowPunct/>
        <w:autoSpaceDE/>
        <w:autoSpaceDN/>
        <w:adjustRightInd/>
        <w:jc w:val="both"/>
        <w:textAlignment w:val="auto"/>
        <w:rPr>
          <w:rFonts w:ascii="Times New Roman" w:hAnsi="Times New Roman" w:cs="Times New Roman"/>
          <w:lang w:val="en-US"/>
        </w:rPr>
      </w:pPr>
      <w:r w:rsidRPr="00E760FD">
        <w:rPr>
          <w:rFonts w:ascii="Times New Roman" w:hAnsi="Times New Roman" w:cs="Times New Roman"/>
          <w:lang w:val="en-US"/>
        </w:rPr>
        <w:br w:type="page"/>
      </w:r>
    </w:p>
    <w:p w14:paraId="66DA11BE" w14:textId="3D593AFE" w:rsidR="00B04076" w:rsidRPr="00330A2A" w:rsidRDefault="00B04076" w:rsidP="00330A2A">
      <w:pPr>
        <w:pStyle w:val="H2"/>
        <w:spacing w:before="0" w:line="276" w:lineRule="auto"/>
        <w:jc w:val="center"/>
        <w:rPr>
          <w:rFonts w:ascii="Times New Roman" w:hAnsi="Times New Roman" w:cs="Times New Roman"/>
          <w:b w:val="0"/>
          <w:i w:val="0"/>
          <w:color w:val="000000"/>
          <w:sz w:val="20"/>
          <w:szCs w:val="20"/>
        </w:rPr>
      </w:pPr>
      <w:r>
        <w:rPr>
          <w:rFonts w:ascii="Times New Roman" w:hAnsi="Times New Roman" w:cs="Times New Roman"/>
          <w:b w:val="0"/>
          <w:bCs/>
          <w:i w:val="0"/>
          <w:iCs/>
          <w:color w:val="000000"/>
          <w:sz w:val="20"/>
          <w:szCs w:val="20"/>
        </w:rPr>
        <w:lastRenderedPageBreak/>
        <w:t>8. APPENDIX</w:t>
      </w:r>
    </w:p>
    <w:tbl>
      <w:tblPr>
        <w:tblpPr w:leftFromText="180" w:rightFromText="180" w:vertAnchor="text" w:horzAnchor="page" w:tblpX="193" w:tblpY="218"/>
        <w:tblW w:w="58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5"/>
        <w:gridCol w:w="570"/>
        <w:gridCol w:w="498"/>
        <w:gridCol w:w="504"/>
        <w:gridCol w:w="504"/>
        <w:gridCol w:w="544"/>
        <w:gridCol w:w="504"/>
        <w:gridCol w:w="504"/>
        <w:gridCol w:w="504"/>
        <w:gridCol w:w="466"/>
        <w:gridCol w:w="17"/>
        <w:gridCol w:w="452"/>
      </w:tblGrid>
      <w:tr w:rsidR="003F5C44" w:rsidRPr="00AD76B2" w14:paraId="30AE272C" w14:textId="77777777" w:rsidTr="002C6AAE">
        <w:trPr>
          <w:trHeight w:val="209"/>
        </w:trPr>
        <w:tc>
          <w:tcPr>
            <w:tcW w:w="795" w:type="dxa"/>
            <w:shd w:val="clear" w:color="auto" w:fill="auto"/>
            <w:vAlign w:val="center"/>
          </w:tcPr>
          <w:p w14:paraId="2780A2E9" w14:textId="77777777" w:rsidR="003F5C44" w:rsidRPr="003F5C44" w:rsidRDefault="003F5C44" w:rsidP="003F5C44">
            <w:pPr>
              <w:pStyle w:val="H2"/>
              <w:spacing w:before="0" w:line="276" w:lineRule="auto"/>
              <w:jc w:val="center"/>
              <w:rPr>
                <w:rFonts w:ascii="Times New Roman" w:hAnsi="Times New Roman" w:cs="Times New Roman"/>
                <w:i w:val="0"/>
                <w:iCs/>
                <w:color w:val="000000" w:themeColor="text1"/>
                <w:sz w:val="14"/>
                <w:szCs w:val="14"/>
              </w:rPr>
            </w:pPr>
            <w:r w:rsidRPr="003F5C44">
              <w:rPr>
                <w:rFonts w:ascii="Times New Roman" w:hAnsi="Times New Roman" w:cs="Times New Roman"/>
                <w:i w:val="0"/>
                <w:iCs/>
                <w:color w:val="000000" w:themeColor="text1"/>
                <w:sz w:val="14"/>
                <w:szCs w:val="14"/>
              </w:rPr>
              <w:t>Month</w:t>
            </w:r>
          </w:p>
        </w:tc>
        <w:tc>
          <w:tcPr>
            <w:tcW w:w="570" w:type="dxa"/>
            <w:shd w:val="clear" w:color="auto" w:fill="auto"/>
            <w:vAlign w:val="center"/>
          </w:tcPr>
          <w:p w14:paraId="0CF6878F"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April</w:t>
            </w:r>
          </w:p>
        </w:tc>
        <w:tc>
          <w:tcPr>
            <w:tcW w:w="2050" w:type="dxa"/>
            <w:gridSpan w:val="4"/>
            <w:shd w:val="clear" w:color="auto" w:fill="auto"/>
            <w:vAlign w:val="center"/>
          </w:tcPr>
          <w:p w14:paraId="68BB344A"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May</w:t>
            </w:r>
          </w:p>
        </w:tc>
        <w:tc>
          <w:tcPr>
            <w:tcW w:w="1995" w:type="dxa"/>
            <w:gridSpan w:val="5"/>
          </w:tcPr>
          <w:p w14:paraId="70D1F5B0"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June</w:t>
            </w:r>
          </w:p>
        </w:tc>
        <w:tc>
          <w:tcPr>
            <w:tcW w:w="452" w:type="dxa"/>
          </w:tcPr>
          <w:p w14:paraId="41CB55FA"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July</w:t>
            </w:r>
          </w:p>
        </w:tc>
      </w:tr>
      <w:tr w:rsidR="00A603BC" w:rsidRPr="00AD76B2" w14:paraId="2B45D218" w14:textId="77777777" w:rsidTr="002C6AAE">
        <w:trPr>
          <w:trHeight w:val="209"/>
        </w:trPr>
        <w:tc>
          <w:tcPr>
            <w:tcW w:w="795" w:type="dxa"/>
            <w:shd w:val="clear" w:color="auto" w:fill="auto"/>
            <w:vAlign w:val="center"/>
          </w:tcPr>
          <w:p w14:paraId="2421842D" w14:textId="77777777" w:rsidR="003F5C44" w:rsidRPr="002C6AAE" w:rsidRDefault="003F5C44" w:rsidP="003F5C44">
            <w:pPr>
              <w:pStyle w:val="H2"/>
              <w:spacing w:before="0" w:line="276" w:lineRule="auto"/>
              <w:jc w:val="center"/>
              <w:rPr>
                <w:rFonts w:ascii="Times New Roman" w:hAnsi="Times New Roman" w:cs="Times New Roman"/>
                <w:i w:val="0"/>
                <w:color w:val="000000" w:themeColor="text1"/>
                <w:sz w:val="13"/>
                <w:szCs w:val="13"/>
              </w:rPr>
            </w:pPr>
            <w:r w:rsidRPr="002C6AAE">
              <w:rPr>
                <w:rFonts w:ascii="Times New Roman" w:hAnsi="Times New Roman" w:cs="Times New Roman"/>
                <w:i w:val="0"/>
                <w:color w:val="000000" w:themeColor="text1"/>
                <w:sz w:val="13"/>
                <w:szCs w:val="13"/>
              </w:rPr>
              <w:t>Milestone</w:t>
            </w:r>
          </w:p>
        </w:tc>
        <w:tc>
          <w:tcPr>
            <w:tcW w:w="570" w:type="dxa"/>
            <w:shd w:val="clear" w:color="auto" w:fill="auto"/>
            <w:vAlign w:val="center"/>
          </w:tcPr>
          <w:p w14:paraId="34D866E0"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W4</w:t>
            </w:r>
          </w:p>
        </w:tc>
        <w:tc>
          <w:tcPr>
            <w:tcW w:w="498" w:type="dxa"/>
            <w:shd w:val="clear" w:color="auto" w:fill="auto"/>
            <w:vAlign w:val="center"/>
          </w:tcPr>
          <w:p w14:paraId="6CEF5F83"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W1</w:t>
            </w:r>
          </w:p>
        </w:tc>
        <w:tc>
          <w:tcPr>
            <w:tcW w:w="504" w:type="dxa"/>
          </w:tcPr>
          <w:p w14:paraId="36301103"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W2</w:t>
            </w:r>
          </w:p>
        </w:tc>
        <w:tc>
          <w:tcPr>
            <w:tcW w:w="504" w:type="dxa"/>
          </w:tcPr>
          <w:p w14:paraId="6D0973A2"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W3</w:t>
            </w:r>
          </w:p>
        </w:tc>
        <w:tc>
          <w:tcPr>
            <w:tcW w:w="542" w:type="dxa"/>
          </w:tcPr>
          <w:p w14:paraId="1EA5FC00"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W4</w:t>
            </w:r>
          </w:p>
        </w:tc>
        <w:tc>
          <w:tcPr>
            <w:tcW w:w="504" w:type="dxa"/>
            <w:vAlign w:val="center"/>
          </w:tcPr>
          <w:p w14:paraId="60C14013"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W1</w:t>
            </w:r>
          </w:p>
        </w:tc>
        <w:tc>
          <w:tcPr>
            <w:tcW w:w="504" w:type="dxa"/>
          </w:tcPr>
          <w:p w14:paraId="70C3FBF4"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W2</w:t>
            </w:r>
          </w:p>
        </w:tc>
        <w:tc>
          <w:tcPr>
            <w:tcW w:w="504" w:type="dxa"/>
          </w:tcPr>
          <w:p w14:paraId="29A5C4CA"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W3</w:t>
            </w:r>
          </w:p>
        </w:tc>
        <w:tc>
          <w:tcPr>
            <w:tcW w:w="466" w:type="dxa"/>
          </w:tcPr>
          <w:p w14:paraId="577B4AAE"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W4</w:t>
            </w:r>
          </w:p>
        </w:tc>
        <w:tc>
          <w:tcPr>
            <w:tcW w:w="467" w:type="dxa"/>
            <w:gridSpan w:val="2"/>
          </w:tcPr>
          <w:p w14:paraId="2FECD220"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W1</w:t>
            </w:r>
          </w:p>
        </w:tc>
      </w:tr>
      <w:tr w:rsidR="00A603BC" w:rsidRPr="00AD76B2" w14:paraId="74793441" w14:textId="77777777" w:rsidTr="002C6AAE">
        <w:trPr>
          <w:trHeight w:val="221"/>
        </w:trPr>
        <w:tc>
          <w:tcPr>
            <w:tcW w:w="795" w:type="dxa"/>
            <w:shd w:val="clear" w:color="auto" w:fill="auto"/>
          </w:tcPr>
          <w:p w14:paraId="3099AC99"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Milestone</w:t>
            </w:r>
          </w:p>
          <w:p w14:paraId="127F472C"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1</w:t>
            </w:r>
          </w:p>
        </w:tc>
        <w:tc>
          <w:tcPr>
            <w:tcW w:w="570" w:type="dxa"/>
            <w:shd w:val="clear" w:color="auto" w:fill="FF0000"/>
            <w:vAlign w:val="center"/>
          </w:tcPr>
          <w:p w14:paraId="37DA1171"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98" w:type="dxa"/>
            <w:shd w:val="clear" w:color="auto" w:fill="FF0000"/>
            <w:vAlign w:val="center"/>
          </w:tcPr>
          <w:p w14:paraId="43DBE734"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664196D9"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7D44DE51"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42" w:type="dxa"/>
            <w:shd w:val="clear" w:color="auto" w:fill="auto"/>
          </w:tcPr>
          <w:p w14:paraId="5611C14F"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0231E585"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4F3ECF6B"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37A82D3E"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6" w:type="dxa"/>
          </w:tcPr>
          <w:p w14:paraId="49DC672F"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7" w:type="dxa"/>
            <w:gridSpan w:val="2"/>
          </w:tcPr>
          <w:p w14:paraId="276F50BD"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r>
      <w:tr w:rsidR="00A603BC" w:rsidRPr="00AD76B2" w14:paraId="01CFC3BA" w14:textId="77777777" w:rsidTr="002C6AAE">
        <w:trPr>
          <w:trHeight w:val="209"/>
        </w:trPr>
        <w:tc>
          <w:tcPr>
            <w:tcW w:w="795" w:type="dxa"/>
            <w:shd w:val="clear" w:color="auto" w:fill="auto"/>
          </w:tcPr>
          <w:p w14:paraId="68D69A65"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Milestone</w:t>
            </w:r>
          </w:p>
          <w:p w14:paraId="0BEE0D68"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2</w:t>
            </w:r>
          </w:p>
        </w:tc>
        <w:tc>
          <w:tcPr>
            <w:tcW w:w="570" w:type="dxa"/>
            <w:shd w:val="clear" w:color="auto" w:fill="auto"/>
            <w:vAlign w:val="center"/>
          </w:tcPr>
          <w:p w14:paraId="4684F3CC"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98" w:type="dxa"/>
            <w:shd w:val="clear" w:color="auto" w:fill="FFC000"/>
            <w:vAlign w:val="center"/>
          </w:tcPr>
          <w:p w14:paraId="7589A89B"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FFC000"/>
          </w:tcPr>
          <w:p w14:paraId="3D1637CC"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18675FC2"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42" w:type="dxa"/>
            <w:shd w:val="clear" w:color="auto" w:fill="auto"/>
          </w:tcPr>
          <w:p w14:paraId="50D1565D"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09EB132B"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1A4B02E2"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4ABA5CA9"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6" w:type="dxa"/>
          </w:tcPr>
          <w:p w14:paraId="6A81A0F3"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7" w:type="dxa"/>
            <w:gridSpan w:val="2"/>
          </w:tcPr>
          <w:p w14:paraId="0A087727"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r>
      <w:tr w:rsidR="003E59EF" w:rsidRPr="00AD76B2" w14:paraId="1F6C5157" w14:textId="77777777" w:rsidTr="002C6AAE">
        <w:trPr>
          <w:trHeight w:val="209"/>
        </w:trPr>
        <w:tc>
          <w:tcPr>
            <w:tcW w:w="795" w:type="dxa"/>
            <w:shd w:val="clear" w:color="auto" w:fill="auto"/>
          </w:tcPr>
          <w:p w14:paraId="1A945EA9"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Milestone</w:t>
            </w:r>
          </w:p>
          <w:p w14:paraId="490033B1"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3</w:t>
            </w:r>
          </w:p>
        </w:tc>
        <w:tc>
          <w:tcPr>
            <w:tcW w:w="570" w:type="dxa"/>
            <w:shd w:val="clear" w:color="auto" w:fill="auto"/>
            <w:vAlign w:val="center"/>
          </w:tcPr>
          <w:p w14:paraId="27CBE3EB"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98" w:type="dxa"/>
            <w:shd w:val="clear" w:color="auto" w:fill="auto"/>
            <w:vAlign w:val="center"/>
          </w:tcPr>
          <w:p w14:paraId="53F3874F"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FFFF00"/>
          </w:tcPr>
          <w:p w14:paraId="409AD2D7"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FFFF00"/>
          </w:tcPr>
          <w:p w14:paraId="0E976696"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42" w:type="dxa"/>
            <w:shd w:val="clear" w:color="auto" w:fill="FFFF00"/>
          </w:tcPr>
          <w:p w14:paraId="61475238"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FFFF00"/>
          </w:tcPr>
          <w:p w14:paraId="082A245C"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53C1941E"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445C33AA"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6" w:type="dxa"/>
          </w:tcPr>
          <w:p w14:paraId="2036E8C3"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7" w:type="dxa"/>
            <w:gridSpan w:val="2"/>
          </w:tcPr>
          <w:p w14:paraId="758C38CF"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r>
      <w:tr w:rsidR="003E59EF" w:rsidRPr="00AD76B2" w14:paraId="11FED847" w14:textId="77777777" w:rsidTr="002C6AAE">
        <w:trPr>
          <w:trHeight w:val="221"/>
        </w:trPr>
        <w:tc>
          <w:tcPr>
            <w:tcW w:w="795" w:type="dxa"/>
            <w:shd w:val="clear" w:color="auto" w:fill="auto"/>
          </w:tcPr>
          <w:p w14:paraId="19793F10"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Milestone</w:t>
            </w:r>
          </w:p>
          <w:p w14:paraId="5B751517"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4</w:t>
            </w:r>
          </w:p>
        </w:tc>
        <w:tc>
          <w:tcPr>
            <w:tcW w:w="570" w:type="dxa"/>
            <w:shd w:val="clear" w:color="auto" w:fill="auto"/>
            <w:vAlign w:val="center"/>
          </w:tcPr>
          <w:p w14:paraId="35B6E9C0"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98" w:type="dxa"/>
            <w:shd w:val="clear" w:color="auto" w:fill="auto"/>
            <w:vAlign w:val="center"/>
          </w:tcPr>
          <w:p w14:paraId="45322EC9"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3139AC2A"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0C8E8441"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42" w:type="dxa"/>
            <w:shd w:val="clear" w:color="auto" w:fill="00B050"/>
          </w:tcPr>
          <w:p w14:paraId="52745F8B"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00B050"/>
          </w:tcPr>
          <w:p w14:paraId="55823E99"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00B050"/>
          </w:tcPr>
          <w:p w14:paraId="00A84B07"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00B050"/>
          </w:tcPr>
          <w:p w14:paraId="5352FE0B"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6" w:type="dxa"/>
          </w:tcPr>
          <w:p w14:paraId="31E8D62C"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7" w:type="dxa"/>
            <w:gridSpan w:val="2"/>
          </w:tcPr>
          <w:p w14:paraId="4C6D23AF"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r>
      <w:tr w:rsidR="00A603BC" w:rsidRPr="00AD76B2" w14:paraId="43C70C71" w14:textId="77777777" w:rsidTr="002C6AAE">
        <w:trPr>
          <w:trHeight w:val="209"/>
        </w:trPr>
        <w:tc>
          <w:tcPr>
            <w:tcW w:w="795" w:type="dxa"/>
            <w:shd w:val="clear" w:color="auto" w:fill="auto"/>
          </w:tcPr>
          <w:p w14:paraId="78BBDE40"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Milestone</w:t>
            </w:r>
          </w:p>
          <w:p w14:paraId="5A4A41DF" w14:textId="77777777" w:rsidR="003F5C44" w:rsidRPr="003F5C44" w:rsidRDefault="003F5C44" w:rsidP="003F5C44">
            <w:pPr>
              <w:pStyle w:val="H2"/>
              <w:spacing w:before="0" w:line="276" w:lineRule="auto"/>
              <w:jc w:val="center"/>
              <w:rPr>
                <w:rFonts w:ascii="Times New Roman" w:hAnsi="Times New Roman" w:cs="Times New Roman"/>
                <w:b w:val="0"/>
                <w:bCs/>
                <w:i w:val="0"/>
                <w:iCs/>
                <w:color w:val="000000"/>
                <w:sz w:val="14"/>
                <w:szCs w:val="14"/>
              </w:rPr>
            </w:pPr>
            <w:r w:rsidRPr="003F5C44">
              <w:rPr>
                <w:rFonts w:ascii="Times New Roman" w:hAnsi="Times New Roman" w:cs="Times New Roman"/>
                <w:b w:val="0"/>
                <w:bCs/>
                <w:i w:val="0"/>
                <w:iCs/>
                <w:color w:val="000000"/>
                <w:sz w:val="14"/>
                <w:szCs w:val="14"/>
              </w:rPr>
              <w:t>5</w:t>
            </w:r>
          </w:p>
        </w:tc>
        <w:tc>
          <w:tcPr>
            <w:tcW w:w="570" w:type="dxa"/>
            <w:shd w:val="clear" w:color="auto" w:fill="auto"/>
            <w:vAlign w:val="center"/>
          </w:tcPr>
          <w:p w14:paraId="6DCDF554"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98" w:type="dxa"/>
            <w:shd w:val="clear" w:color="auto" w:fill="auto"/>
            <w:vAlign w:val="center"/>
          </w:tcPr>
          <w:p w14:paraId="1149983F"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4F625EC2"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auto"/>
          </w:tcPr>
          <w:p w14:paraId="0BDA2952"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42" w:type="dxa"/>
            <w:shd w:val="clear" w:color="auto" w:fill="auto"/>
          </w:tcPr>
          <w:p w14:paraId="4B6FF765"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tcPr>
          <w:p w14:paraId="2172B7E8"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0070C0"/>
          </w:tcPr>
          <w:p w14:paraId="49060D6E"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504" w:type="dxa"/>
            <w:shd w:val="clear" w:color="auto" w:fill="0070C0"/>
          </w:tcPr>
          <w:p w14:paraId="083E201D"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6" w:type="dxa"/>
            <w:shd w:val="clear" w:color="auto" w:fill="0070C0"/>
          </w:tcPr>
          <w:p w14:paraId="5262A245"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c>
          <w:tcPr>
            <w:tcW w:w="467" w:type="dxa"/>
            <w:gridSpan w:val="2"/>
            <w:shd w:val="clear" w:color="auto" w:fill="0070C0"/>
          </w:tcPr>
          <w:p w14:paraId="2CF81193" w14:textId="77777777" w:rsidR="003F5C44" w:rsidRPr="003F5C44" w:rsidRDefault="003F5C44" w:rsidP="003F5C44">
            <w:pPr>
              <w:pStyle w:val="H2"/>
              <w:spacing w:before="0" w:line="276" w:lineRule="auto"/>
              <w:jc w:val="both"/>
              <w:rPr>
                <w:rFonts w:ascii="Times New Roman" w:hAnsi="Times New Roman" w:cs="Times New Roman"/>
                <w:b w:val="0"/>
                <w:bCs/>
                <w:i w:val="0"/>
                <w:iCs/>
                <w:color w:val="000000"/>
                <w:sz w:val="14"/>
                <w:szCs w:val="14"/>
              </w:rPr>
            </w:pPr>
          </w:p>
        </w:tc>
      </w:tr>
    </w:tbl>
    <w:p w14:paraId="1C3A5F86" w14:textId="1BA5C161" w:rsidR="0082478A" w:rsidRPr="00B04076" w:rsidRDefault="004114BA" w:rsidP="00B04076">
      <w:pPr>
        <w:pStyle w:val="Caption"/>
        <w:keepNext/>
        <w:jc w:val="center"/>
        <w:rPr>
          <w:b/>
          <w:color w:val="000000" w:themeColor="text1"/>
        </w:rPr>
      </w:pPr>
      <w:r w:rsidRPr="00B04076">
        <w:rPr>
          <w:color w:val="000000" w:themeColor="text1"/>
        </w:rPr>
        <w:t xml:space="preserve"> </w:t>
      </w:r>
      <w:r w:rsidR="0082478A" w:rsidRPr="00B04076">
        <w:rPr>
          <w:color w:val="000000" w:themeColor="text1"/>
        </w:rPr>
        <w:t xml:space="preserve">Table </w:t>
      </w:r>
      <w:r w:rsidR="001D7939">
        <w:rPr>
          <w:color w:val="000000" w:themeColor="text1"/>
        </w:rPr>
        <w:t>8</w:t>
      </w:r>
      <w:r w:rsidR="0082478A" w:rsidRPr="00B04076">
        <w:rPr>
          <w:color w:val="000000" w:themeColor="text1"/>
        </w:rPr>
        <w:t>: Project Management Gantt Chart</w:t>
      </w:r>
    </w:p>
    <w:p w14:paraId="1671D46C" w14:textId="77777777" w:rsidR="0082478A" w:rsidRDefault="0082478A" w:rsidP="0082478A">
      <w:pPr>
        <w:pStyle w:val="H2"/>
        <w:spacing w:before="0" w:line="276" w:lineRule="auto"/>
        <w:jc w:val="both"/>
        <w:rPr>
          <w:rFonts w:ascii="Times New Roman" w:hAnsi="Times New Roman" w:cs="Times New Roman"/>
          <w:b w:val="0"/>
          <w:i w:val="0"/>
          <w:sz w:val="20"/>
          <w:szCs w:val="20"/>
        </w:rPr>
      </w:pPr>
    </w:p>
    <w:p w14:paraId="10B3089E" w14:textId="4A327B15" w:rsidR="0082478A" w:rsidRDefault="001430D2" w:rsidP="001430D2">
      <w:pPr>
        <w:snapToGrid w:val="0"/>
        <w:ind w:left="1134" w:hanging="1134"/>
        <w:jc w:val="both"/>
      </w:pPr>
      <w:r>
        <w:t xml:space="preserve">Milestone 1: </w:t>
      </w:r>
      <w:r>
        <w:tab/>
        <w:t xml:space="preserve">Research on robot that has similar functions (Risk Mitigation), </w:t>
      </w:r>
      <w:r w:rsidR="00744E45">
        <w:t>Research on</w:t>
      </w:r>
      <w:r>
        <w:t xml:space="preserve"> the </w:t>
      </w:r>
      <w:r w:rsidR="00744E45">
        <w:t xml:space="preserve">working principle and characteristics of </w:t>
      </w:r>
      <w:r w:rsidR="00C666EE">
        <w:t>6DOF</w:t>
      </w:r>
      <w:r w:rsidR="00744E45">
        <w:t xml:space="preserve"> </w:t>
      </w:r>
      <w:r>
        <w:t>robotic arm</w:t>
      </w:r>
      <w:r w:rsidR="00744E45">
        <w:t xml:space="preserve"> in agriculture</w:t>
      </w:r>
      <w:r>
        <w:t>.</w:t>
      </w:r>
      <w:r w:rsidR="00C666EE">
        <w:t xml:space="preserve"> Research on MyRIO controller and its programming language.</w:t>
      </w:r>
    </w:p>
    <w:p w14:paraId="2AE934E8" w14:textId="3D0FF758" w:rsidR="007362D5" w:rsidRDefault="007362D5" w:rsidP="001430D2">
      <w:pPr>
        <w:snapToGrid w:val="0"/>
        <w:ind w:left="1134" w:hanging="1134"/>
        <w:jc w:val="both"/>
      </w:pPr>
    </w:p>
    <w:p w14:paraId="78C04C1B" w14:textId="7D91B57A" w:rsidR="001430D2" w:rsidRDefault="001430D2" w:rsidP="001430D2">
      <w:pPr>
        <w:snapToGrid w:val="0"/>
        <w:ind w:left="1134" w:hanging="1134"/>
        <w:jc w:val="both"/>
      </w:pPr>
      <w:r>
        <w:t xml:space="preserve">Milestone 2: </w:t>
      </w:r>
      <w:r>
        <w:tab/>
      </w:r>
      <w:r w:rsidR="00744E45">
        <w:t>CAD design</w:t>
      </w:r>
      <w:r w:rsidR="007362D5">
        <w:t xml:space="preserve"> of the robotic arm using SolidWorks and </w:t>
      </w:r>
      <w:r w:rsidR="00744E45">
        <w:t>simulation of</w:t>
      </w:r>
      <w:r w:rsidR="007362D5">
        <w:t xml:space="preserve"> the designed robotic arm </w:t>
      </w:r>
      <w:r w:rsidR="00744E45">
        <w:t xml:space="preserve">with </w:t>
      </w:r>
      <w:r w:rsidR="007362D5">
        <w:t>URDF</w:t>
      </w:r>
      <w:r w:rsidR="007362D5">
        <w:t xml:space="preserve"> file functionality testing in V-REP platform (Risk Mitigation).</w:t>
      </w:r>
    </w:p>
    <w:p w14:paraId="33F6C074" w14:textId="3D0FF758" w:rsidR="007362D5" w:rsidRDefault="007362D5" w:rsidP="001430D2">
      <w:pPr>
        <w:snapToGrid w:val="0"/>
        <w:ind w:left="1134" w:hanging="1134"/>
        <w:jc w:val="both"/>
        <w:rPr>
          <w:rFonts w:ascii="Times New Roman" w:hAnsi="Times New Roman" w:cs="Times New Roman"/>
          <w:b/>
          <w:bCs/>
          <w:u w:val="single"/>
          <w:lang w:val="en-US"/>
        </w:rPr>
      </w:pPr>
    </w:p>
    <w:p w14:paraId="7399E759" w14:textId="27A2B68A" w:rsidR="001430D2" w:rsidRDefault="001430D2" w:rsidP="001430D2">
      <w:pPr>
        <w:snapToGrid w:val="0"/>
        <w:ind w:left="1134" w:hanging="1134"/>
        <w:jc w:val="both"/>
      </w:pPr>
      <w:r>
        <w:t xml:space="preserve">Milestone 3: </w:t>
      </w:r>
      <w:r>
        <w:tab/>
      </w:r>
      <w:r w:rsidR="00D51CA5">
        <w:t>Forward kinematic, inverse kinematic</w:t>
      </w:r>
      <w:r w:rsidR="00744E45">
        <w:t>, dynamic analysis</w:t>
      </w:r>
      <w:r w:rsidR="00D51CA5">
        <w:t xml:space="preserve"> and Jacobian derivation using MATLAB. </w:t>
      </w:r>
      <w:r w:rsidR="00F92C8D">
        <w:t>LabVIEW programming prototype</w:t>
      </w:r>
      <w:r w:rsidR="00C666EE">
        <w:t xml:space="preserve"> is prepared.</w:t>
      </w:r>
    </w:p>
    <w:p w14:paraId="29BA65E0" w14:textId="3D0FF758" w:rsidR="007362D5" w:rsidRDefault="007362D5" w:rsidP="001430D2">
      <w:pPr>
        <w:snapToGrid w:val="0"/>
        <w:ind w:left="1134" w:hanging="1134"/>
        <w:jc w:val="both"/>
        <w:rPr>
          <w:rFonts w:ascii="Times New Roman" w:hAnsi="Times New Roman" w:cs="Times New Roman"/>
          <w:b/>
          <w:bCs/>
          <w:u w:val="single"/>
          <w:lang w:val="en-US"/>
        </w:rPr>
      </w:pPr>
    </w:p>
    <w:p w14:paraId="174E2850" w14:textId="75CB2F2C" w:rsidR="001430D2" w:rsidRDefault="001430D2" w:rsidP="001430D2">
      <w:pPr>
        <w:snapToGrid w:val="0"/>
        <w:ind w:left="1134" w:hanging="1134"/>
        <w:jc w:val="both"/>
      </w:pPr>
      <w:r>
        <w:t xml:space="preserve">Milestone 4: </w:t>
      </w:r>
      <w:r>
        <w:tab/>
      </w:r>
      <w:r w:rsidR="00C666EE">
        <w:t xml:space="preserve">Preparation of LabVIEW programming along with 6DOF robotic arm implementation and testing. </w:t>
      </w:r>
      <w:r w:rsidR="00B813D4">
        <w:t xml:space="preserve">Design joint space controller for robotic arm in V-REP platform </w:t>
      </w:r>
      <w:r w:rsidR="00C666EE">
        <w:t>controlled</w:t>
      </w:r>
      <w:r w:rsidR="00B813D4">
        <w:t xml:space="preserve"> with MATLAB (Risk Mitigation), trajectory path planning for the end effector movement, program flowchart construction</w:t>
      </w:r>
      <w:r>
        <w:t>.</w:t>
      </w:r>
      <w:r w:rsidR="00C666EE">
        <w:t xml:space="preserve"> </w:t>
      </w:r>
    </w:p>
    <w:p w14:paraId="17B8D2EF" w14:textId="3D0FF758" w:rsidR="007362D5" w:rsidRDefault="007362D5" w:rsidP="001430D2">
      <w:pPr>
        <w:snapToGrid w:val="0"/>
        <w:ind w:left="1134" w:hanging="1134"/>
        <w:jc w:val="both"/>
        <w:rPr>
          <w:rFonts w:ascii="Times New Roman" w:hAnsi="Times New Roman" w:cs="Times New Roman"/>
          <w:b/>
          <w:bCs/>
          <w:u w:val="single"/>
          <w:lang w:val="en-US"/>
        </w:rPr>
      </w:pPr>
    </w:p>
    <w:p w14:paraId="75865325" w14:textId="440A9759" w:rsidR="001430D2" w:rsidRDefault="001430D2" w:rsidP="001430D2">
      <w:pPr>
        <w:snapToGrid w:val="0"/>
        <w:ind w:left="1134" w:hanging="1134"/>
        <w:jc w:val="both"/>
        <w:rPr>
          <w:rFonts w:ascii="Times New Roman" w:hAnsi="Times New Roman" w:cs="Times New Roman"/>
          <w:b/>
          <w:bCs/>
          <w:u w:val="single"/>
          <w:lang w:val="en-US"/>
        </w:rPr>
      </w:pPr>
      <w:r>
        <w:t xml:space="preserve">Milestone 5: </w:t>
      </w:r>
      <w:r w:rsidR="00A13FD0">
        <w:tab/>
      </w:r>
      <w:r w:rsidR="00C666EE">
        <w:t xml:space="preserve">Implementation of the 6DOF robotic arm in real life situation. </w:t>
      </w:r>
      <w:r w:rsidR="00A13FD0">
        <w:t>Testing the simulation program of the robotic arm</w:t>
      </w:r>
      <w:r w:rsidR="00C666EE">
        <w:t>.</w:t>
      </w:r>
      <w:r w:rsidR="00A13FD0">
        <w:t xml:space="preserve"> report writing and video presentation preparation.</w:t>
      </w:r>
    </w:p>
    <w:p w14:paraId="29A1F17A" w14:textId="7FF47DF6" w:rsidR="001430D2" w:rsidRDefault="001430D2" w:rsidP="001430D2">
      <w:pPr>
        <w:snapToGrid w:val="0"/>
        <w:ind w:left="1134" w:hanging="1134"/>
        <w:jc w:val="both"/>
        <w:rPr>
          <w:rFonts w:ascii="Times New Roman" w:hAnsi="Times New Roman" w:cs="Times New Roman"/>
          <w:b/>
          <w:bCs/>
          <w:u w:val="single"/>
          <w:lang w:val="en-US"/>
        </w:rPr>
      </w:pPr>
    </w:p>
    <w:p w14:paraId="001BD70A" w14:textId="77777777" w:rsidR="004F7D9D" w:rsidRDefault="004F7D9D">
      <w:pPr>
        <w:overflowPunct/>
        <w:autoSpaceDE/>
        <w:autoSpaceDN/>
        <w:adjustRightInd/>
        <w:textAlignment w:val="auto"/>
        <w:rPr>
          <w:rFonts w:ascii="Times New Roman" w:hAnsi="Times New Roman" w:cs="Times New Roman"/>
          <w:b/>
          <w:bCs/>
          <w:u w:val="single"/>
          <w:lang w:val="en-US"/>
        </w:rPr>
      </w:pPr>
    </w:p>
    <w:p w14:paraId="7D0407C8" w14:textId="77777777" w:rsidR="0085663D" w:rsidRDefault="004F7D9D">
      <w:pPr>
        <w:overflowPunct/>
        <w:autoSpaceDE/>
        <w:autoSpaceDN/>
        <w:adjustRightInd/>
        <w:textAlignment w:val="auto"/>
        <w:rPr>
          <w:rFonts w:ascii="Times New Roman" w:hAnsi="Times New Roman" w:cs="Times New Roman"/>
          <w:b/>
          <w:bCs/>
          <w:u w:val="single"/>
          <w:lang w:val="en-US"/>
        </w:rPr>
      </w:pPr>
      <w:r>
        <w:rPr>
          <w:rFonts w:ascii="Times New Roman" w:hAnsi="Times New Roman" w:cs="Times New Roman"/>
          <w:b/>
          <w:bCs/>
          <w:u w:val="single"/>
          <w:lang w:val="en-US"/>
        </w:rPr>
        <w:t>Contribut</w:t>
      </w:r>
      <w:r w:rsidR="0085663D">
        <w:rPr>
          <w:rFonts w:ascii="Times New Roman" w:hAnsi="Times New Roman" w:cs="Times New Roman"/>
          <w:b/>
          <w:bCs/>
          <w:u w:val="single"/>
          <w:lang w:val="en-US"/>
        </w:rPr>
        <w:t>ion of Group Members</w:t>
      </w:r>
    </w:p>
    <w:p w14:paraId="346A269E" w14:textId="77777777" w:rsidR="0085663D" w:rsidRDefault="0085663D">
      <w:pPr>
        <w:overflowPunct/>
        <w:autoSpaceDE/>
        <w:autoSpaceDN/>
        <w:adjustRightInd/>
        <w:textAlignment w:val="auto"/>
        <w:rPr>
          <w:rFonts w:ascii="Times New Roman" w:hAnsi="Times New Roman" w:cs="Times New Roman"/>
          <w:b/>
          <w:bCs/>
          <w:u w:val="single"/>
          <w:lang w:val="en-US"/>
        </w:rPr>
      </w:pPr>
    </w:p>
    <w:tbl>
      <w:tblPr>
        <w:tblStyle w:val="TableGrid"/>
        <w:tblW w:w="0" w:type="auto"/>
        <w:tblLook w:val="04A0" w:firstRow="1" w:lastRow="0" w:firstColumn="1" w:lastColumn="0" w:noHBand="0" w:noVBand="1"/>
      </w:tblPr>
      <w:tblGrid>
        <w:gridCol w:w="2122"/>
        <w:gridCol w:w="2908"/>
      </w:tblGrid>
      <w:tr w:rsidR="0085663D" w14:paraId="272D7406" w14:textId="77777777" w:rsidTr="007F119A">
        <w:tc>
          <w:tcPr>
            <w:tcW w:w="2122" w:type="dxa"/>
          </w:tcPr>
          <w:p w14:paraId="32A3E0DC" w14:textId="3AAFAD64" w:rsidR="0085663D" w:rsidRPr="0085663D" w:rsidRDefault="0085663D" w:rsidP="0085663D">
            <w:pPr>
              <w:overflowPunct/>
              <w:autoSpaceDE/>
              <w:autoSpaceDN/>
              <w:adjustRightInd/>
              <w:jc w:val="center"/>
              <w:textAlignment w:val="auto"/>
              <w:rPr>
                <w:rFonts w:ascii="Times New Roman" w:hAnsi="Times New Roman" w:cs="Times New Roman"/>
                <w:b/>
                <w:bCs/>
                <w:lang w:val="en-US"/>
              </w:rPr>
            </w:pPr>
            <w:r w:rsidRPr="0085663D">
              <w:rPr>
                <w:rFonts w:ascii="Times New Roman" w:hAnsi="Times New Roman" w:cs="Times New Roman"/>
                <w:b/>
                <w:bCs/>
                <w:lang w:val="en-US"/>
              </w:rPr>
              <w:t>Name</w:t>
            </w:r>
          </w:p>
        </w:tc>
        <w:tc>
          <w:tcPr>
            <w:tcW w:w="2908" w:type="dxa"/>
          </w:tcPr>
          <w:p w14:paraId="53F633C8" w14:textId="75BAC4C1" w:rsidR="0085663D" w:rsidRPr="0085663D" w:rsidRDefault="00BD2E55" w:rsidP="0085663D">
            <w:pPr>
              <w:overflowPunct/>
              <w:autoSpaceDE/>
              <w:autoSpaceDN/>
              <w:adjustRightInd/>
              <w:jc w:val="center"/>
              <w:textAlignment w:val="auto"/>
              <w:rPr>
                <w:rFonts w:ascii="Times New Roman" w:hAnsi="Times New Roman" w:cs="Times New Roman"/>
                <w:b/>
                <w:bCs/>
                <w:lang w:val="en-US"/>
              </w:rPr>
            </w:pPr>
            <w:r>
              <w:rPr>
                <w:rFonts w:ascii="Times New Roman" w:hAnsi="Times New Roman" w:cs="Times New Roman"/>
                <w:b/>
                <w:bCs/>
                <w:lang w:val="en-US"/>
              </w:rPr>
              <w:t>Contribution</w:t>
            </w:r>
          </w:p>
        </w:tc>
      </w:tr>
      <w:tr w:rsidR="0085663D" w14:paraId="4F2F1ADC" w14:textId="77777777" w:rsidTr="007F119A">
        <w:tc>
          <w:tcPr>
            <w:tcW w:w="2122" w:type="dxa"/>
          </w:tcPr>
          <w:p w14:paraId="15C8C108" w14:textId="0E51942A" w:rsidR="0085663D" w:rsidRPr="00BD2E55" w:rsidRDefault="00BD2E55" w:rsidP="0085663D">
            <w:pPr>
              <w:overflowPunct/>
              <w:autoSpaceDE/>
              <w:autoSpaceDN/>
              <w:adjustRightInd/>
              <w:jc w:val="center"/>
              <w:textAlignment w:val="auto"/>
              <w:rPr>
                <w:rFonts w:ascii="Times New Roman" w:hAnsi="Times New Roman" w:cs="Times New Roman"/>
                <w:lang w:val="en-US"/>
              </w:rPr>
            </w:pPr>
            <w:r w:rsidRPr="00BD2E55">
              <w:rPr>
                <w:rFonts w:ascii="Times New Roman" w:hAnsi="Times New Roman" w:cs="Times New Roman"/>
                <w:lang w:val="en-US"/>
              </w:rPr>
              <w:t>Lai H</w:t>
            </w:r>
            <w:r>
              <w:rPr>
                <w:rFonts w:ascii="Times New Roman" w:hAnsi="Times New Roman" w:cs="Times New Roman"/>
                <w:lang w:val="en-US"/>
              </w:rPr>
              <w:t>ong You</w:t>
            </w:r>
          </w:p>
        </w:tc>
        <w:tc>
          <w:tcPr>
            <w:tcW w:w="2908" w:type="dxa"/>
          </w:tcPr>
          <w:p w14:paraId="2B364A09" w14:textId="77777777" w:rsidR="0085663D" w:rsidRDefault="00CE30F7" w:rsidP="00FB033A">
            <w:pPr>
              <w:pStyle w:val="ListParagraph"/>
              <w:numPr>
                <w:ilvl w:val="0"/>
                <w:numId w:val="9"/>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Methodology</w:t>
            </w:r>
          </w:p>
          <w:p w14:paraId="70FE34E1" w14:textId="654AC841" w:rsidR="006B2061" w:rsidRDefault="006B2061" w:rsidP="00FB033A">
            <w:pPr>
              <w:pStyle w:val="ListParagraph"/>
              <w:numPr>
                <w:ilvl w:val="0"/>
                <w:numId w:val="9"/>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Discussion</w:t>
            </w:r>
          </w:p>
          <w:p w14:paraId="5CC2F8A2" w14:textId="77777777" w:rsidR="00FB033A" w:rsidRDefault="00FB033A" w:rsidP="00FB033A">
            <w:pPr>
              <w:pStyle w:val="ListParagraph"/>
              <w:numPr>
                <w:ilvl w:val="0"/>
                <w:numId w:val="9"/>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Calculation of Inverse Kinematics</w:t>
            </w:r>
          </w:p>
          <w:p w14:paraId="75CB88C5" w14:textId="77777777" w:rsidR="00FB033A" w:rsidRPr="00CF685E" w:rsidRDefault="002C6AAE" w:rsidP="00FB033A">
            <w:pPr>
              <w:pStyle w:val="ListParagraph"/>
              <w:numPr>
                <w:ilvl w:val="0"/>
                <w:numId w:val="9"/>
              </w:numPr>
              <w:overflowPunct/>
              <w:autoSpaceDE/>
              <w:autoSpaceDN/>
              <w:adjustRightInd/>
              <w:textAlignment w:val="auto"/>
              <w:rPr>
                <w:rFonts w:ascii="Times New Roman" w:hAnsi="Times New Roman" w:cs="Times New Roman"/>
                <w:lang w:val="en-US"/>
              </w:rPr>
            </w:pPr>
            <w:r>
              <w:t>Trajectory Planning Analysis</w:t>
            </w:r>
          </w:p>
          <w:p w14:paraId="5CCEB71C" w14:textId="77777777" w:rsidR="00CF685E" w:rsidRPr="00CF685E" w:rsidRDefault="00CF685E" w:rsidP="00FB033A">
            <w:pPr>
              <w:pStyle w:val="ListParagraph"/>
              <w:numPr>
                <w:ilvl w:val="0"/>
                <w:numId w:val="9"/>
              </w:numPr>
              <w:overflowPunct/>
              <w:autoSpaceDE/>
              <w:autoSpaceDN/>
              <w:adjustRightInd/>
              <w:textAlignment w:val="auto"/>
              <w:rPr>
                <w:rFonts w:ascii="Times New Roman" w:hAnsi="Times New Roman" w:cs="Times New Roman"/>
                <w:lang w:val="en-US"/>
              </w:rPr>
            </w:pPr>
            <w:r>
              <w:t>SOLIDWORKS</w:t>
            </w:r>
          </w:p>
          <w:p w14:paraId="5BF219B2" w14:textId="77777777" w:rsidR="00CF685E" w:rsidRPr="00CF685E" w:rsidRDefault="00CF685E" w:rsidP="00FB033A">
            <w:pPr>
              <w:pStyle w:val="ListParagraph"/>
              <w:numPr>
                <w:ilvl w:val="0"/>
                <w:numId w:val="9"/>
              </w:numPr>
              <w:overflowPunct/>
              <w:autoSpaceDE/>
              <w:autoSpaceDN/>
              <w:adjustRightInd/>
              <w:textAlignment w:val="auto"/>
              <w:rPr>
                <w:rFonts w:ascii="Times New Roman" w:hAnsi="Times New Roman" w:cs="Times New Roman"/>
                <w:lang w:val="en-US"/>
              </w:rPr>
            </w:pPr>
            <w:r>
              <w:t>Simulation</w:t>
            </w:r>
          </w:p>
          <w:p w14:paraId="640DA8A0" w14:textId="7AC43BCE" w:rsidR="00F421F4" w:rsidRPr="00CF685E" w:rsidRDefault="00F421F4" w:rsidP="00FB033A">
            <w:pPr>
              <w:pStyle w:val="ListParagraph"/>
              <w:numPr>
                <w:ilvl w:val="0"/>
                <w:numId w:val="9"/>
              </w:numPr>
              <w:overflowPunct/>
              <w:autoSpaceDE/>
              <w:autoSpaceDN/>
              <w:adjustRightInd/>
              <w:textAlignment w:val="auto"/>
              <w:rPr>
                <w:rFonts w:ascii="Times New Roman" w:hAnsi="Times New Roman" w:cs="Times New Roman"/>
                <w:lang w:val="en-US"/>
              </w:rPr>
            </w:pPr>
            <w:r>
              <w:t>Power circuitry implementation of robotic arm</w:t>
            </w:r>
          </w:p>
          <w:p w14:paraId="51A201E2" w14:textId="25B0F758" w:rsidR="0085663D" w:rsidRPr="00536C0E" w:rsidRDefault="0085663D" w:rsidP="00CF685E">
            <w:pPr>
              <w:pStyle w:val="ListParagraph"/>
              <w:overflowPunct/>
              <w:autoSpaceDE/>
              <w:autoSpaceDN/>
              <w:adjustRightInd/>
              <w:textAlignment w:val="auto"/>
              <w:rPr>
                <w:rFonts w:ascii="Times New Roman" w:hAnsi="Times New Roman" w:cs="Times New Roman"/>
                <w:lang w:val="en-US"/>
              </w:rPr>
            </w:pPr>
          </w:p>
        </w:tc>
      </w:tr>
      <w:tr w:rsidR="0085663D" w14:paraId="3DA4AC54" w14:textId="77777777" w:rsidTr="007F119A">
        <w:tc>
          <w:tcPr>
            <w:tcW w:w="2122" w:type="dxa"/>
          </w:tcPr>
          <w:p w14:paraId="5D264901" w14:textId="6F4F2790" w:rsidR="0085663D" w:rsidRPr="00BD2E55" w:rsidRDefault="00BD2E55" w:rsidP="0085663D">
            <w:pPr>
              <w:overflowPunct/>
              <w:autoSpaceDE/>
              <w:autoSpaceDN/>
              <w:adjustRightInd/>
              <w:jc w:val="center"/>
              <w:textAlignment w:val="auto"/>
              <w:rPr>
                <w:rFonts w:ascii="Times New Roman" w:hAnsi="Times New Roman" w:cs="Times New Roman"/>
                <w:lang w:val="en-US"/>
              </w:rPr>
            </w:pPr>
            <w:r>
              <w:rPr>
                <w:rFonts w:ascii="Times New Roman" w:hAnsi="Times New Roman" w:cs="Times New Roman"/>
                <w:lang w:val="en-US"/>
              </w:rPr>
              <w:t>Justin Chia Vern Shuen</w:t>
            </w:r>
          </w:p>
        </w:tc>
        <w:tc>
          <w:tcPr>
            <w:tcW w:w="2908" w:type="dxa"/>
          </w:tcPr>
          <w:p w14:paraId="0E222994" w14:textId="77777777" w:rsidR="00536C0E" w:rsidRDefault="00536C0E" w:rsidP="00536C0E">
            <w:pPr>
              <w:pStyle w:val="ListParagraph"/>
              <w:numPr>
                <w:ilvl w:val="0"/>
                <w:numId w:val="9"/>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Introduction</w:t>
            </w:r>
          </w:p>
          <w:p w14:paraId="2D311391" w14:textId="77777777" w:rsidR="00536C0E" w:rsidRDefault="00CE30F7" w:rsidP="00536C0E">
            <w:pPr>
              <w:pStyle w:val="ListParagraph"/>
              <w:numPr>
                <w:ilvl w:val="0"/>
                <w:numId w:val="9"/>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Methodology</w:t>
            </w:r>
          </w:p>
          <w:p w14:paraId="73340F9E" w14:textId="496B9064" w:rsidR="00CF685E" w:rsidRPr="00CF685E" w:rsidRDefault="00CF685E" w:rsidP="00CF685E">
            <w:pPr>
              <w:pStyle w:val="ListParagraph"/>
              <w:numPr>
                <w:ilvl w:val="0"/>
                <w:numId w:val="9"/>
              </w:numPr>
              <w:overflowPunct/>
              <w:autoSpaceDE/>
              <w:autoSpaceDN/>
              <w:adjustRightInd/>
              <w:textAlignment w:val="auto"/>
              <w:rPr>
                <w:rFonts w:ascii="Times New Roman" w:hAnsi="Times New Roman" w:cs="Times New Roman"/>
                <w:lang w:val="en-US"/>
              </w:rPr>
            </w:pPr>
            <w:r>
              <w:t>Conclusion</w:t>
            </w:r>
          </w:p>
          <w:p w14:paraId="04F3D5D8" w14:textId="77777777" w:rsidR="00FB033A" w:rsidRDefault="00FB033A" w:rsidP="00536C0E">
            <w:pPr>
              <w:pStyle w:val="ListParagraph"/>
              <w:numPr>
                <w:ilvl w:val="0"/>
                <w:numId w:val="9"/>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Dynamic Equation Analysis</w:t>
            </w:r>
          </w:p>
          <w:p w14:paraId="236239BA" w14:textId="3F7514AB" w:rsidR="002C6AAE" w:rsidRPr="00CF685E" w:rsidRDefault="002C6AAE" w:rsidP="00536C0E">
            <w:pPr>
              <w:pStyle w:val="ListParagraph"/>
              <w:numPr>
                <w:ilvl w:val="0"/>
                <w:numId w:val="9"/>
              </w:numPr>
              <w:overflowPunct/>
              <w:autoSpaceDE/>
              <w:autoSpaceDN/>
              <w:adjustRightInd/>
              <w:textAlignment w:val="auto"/>
              <w:rPr>
                <w:rFonts w:ascii="Times New Roman" w:hAnsi="Times New Roman" w:cs="Times New Roman"/>
                <w:lang w:val="en-US"/>
              </w:rPr>
            </w:pPr>
            <w:r>
              <w:t>Trajectory Planning Analysis</w:t>
            </w:r>
            <w:r w:rsidR="004A32EC">
              <w:t xml:space="preserve"> </w:t>
            </w:r>
            <w:r w:rsidR="004A32EC">
              <w:rPr>
                <w:rFonts w:eastAsiaTheme="minorEastAsia" w:hint="eastAsia"/>
                <w:lang w:eastAsia="zh-CN"/>
              </w:rPr>
              <w:t>a</w:t>
            </w:r>
            <w:r w:rsidR="004A32EC">
              <w:rPr>
                <w:rFonts w:eastAsiaTheme="minorEastAsia"/>
                <w:lang w:eastAsia="zh-CN"/>
              </w:rPr>
              <w:t>nd simulation</w:t>
            </w:r>
          </w:p>
          <w:p w14:paraId="0AD0A8FD" w14:textId="3ECAFA1E" w:rsidR="0090144E" w:rsidRPr="00CF685E" w:rsidRDefault="0090144E" w:rsidP="00536C0E">
            <w:pPr>
              <w:pStyle w:val="ListParagraph"/>
              <w:numPr>
                <w:ilvl w:val="0"/>
                <w:numId w:val="9"/>
              </w:numPr>
              <w:overflowPunct/>
              <w:autoSpaceDE/>
              <w:autoSpaceDN/>
              <w:adjustRightInd/>
              <w:textAlignment w:val="auto"/>
              <w:rPr>
                <w:rFonts w:ascii="Times New Roman" w:hAnsi="Times New Roman" w:cs="Times New Roman"/>
                <w:lang w:val="en-US"/>
              </w:rPr>
            </w:pPr>
            <w:r>
              <w:t>LabVIEW Programming</w:t>
            </w:r>
          </w:p>
          <w:p w14:paraId="20CB9876" w14:textId="06220285" w:rsidR="0085663D" w:rsidRPr="00536C0E" w:rsidRDefault="0085663D" w:rsidP="00CF685E">
            <w:pPr>
              <w:overflowPunct/>
              <w:autoSpaceDE/>
              <w:autoSpaceDN/>
              <w:adjustRightInd/>
              <w:ind w:left="360"/>
              <w:textAlignment w:val="auto"/>
              <w:rPr>
                <w:rFonts w:ascii="Times New Roman" w:hAnsi="Times New Roman" w:cs="Times New Roman"/>
                <w:lang w:val="en-US"/>
              </w:rPr>
            </w:pPr>
          </w:p>
        </w:tc>
      </w:tr>
      <w:tr w:rsidR="0085663D" w14:paraId="110C3010" w14:textId="77777777" w:rsidTr="007F119A">
        <w:tc>
          <w:tcPr>
            <w:tcW w:w="2122" w:type="dxa"/>
          </w:tcPr>
          <w:p w14:paraId="7173D49A" w14:textId="0709C661" w:rsidR="0085663D" w:rsidRPr="00BD2E55" w:rsidRDefault="00BD2E55" w:rsidP="0085663D">
            <w:pPr>
              <w:overflowPunct/>
              <w:autoSpaceDE/>
              <w:autoSpaceDN/>
              <w:adjustRightInd/>
              <w:jc w:val="center"/>
              <w:textAlignment w:val="auto"/>
              <w:rPr>
                <w:rFonts w:ascii="Times New Roman" w:hAnsi="Times New Roman" w:cs="Times New Roman"/>
                <w:lang w:val="en-US"/>
              </w:rPr>
            </w:pPr>
            <w:r>
              <w:rPr>
                <w:rFonts w:ascii="Times New Roman" w:hAnsi="Times New Roman" w:cs="Times New Roman"/>
                <w:lang w:val="en-US"/>
              </w:rPr>
              <w:t>Thow Zhi An</w:t>
            </w:r>
          </w:p>
        </w:tc>
        <w:tc>
          <w:tcPr>
            <w:tcW w:w="2908" w:type="dxa"/>
          </w:tcPr>
          <w:p w14:paraId="06711520" w14:textId="77777777" w:rsidR="0085663D" w:rsidRDefault="00CE30F7" w:rsidP="00FB033A">
            <w:pPr>
              <w:pStyle w:val="ListParagraph"/>
              <w:numPr>
                <w:ilvl w:val="0"/>
                <w:numId w:val="12"/>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Methodology</w:t>
            </w:r>
          </w:p>
          <w:p w14:paraId="5B83CD50" w14:textId="4E587477" w:rsidR="006B2061" w:rsidRPr="006B2061" w:rsidRDefault="006B2061" w:rsidP="006B2061">
            <w:pPr>
              <w:pStyle w:val="ListParagraph"/>
              <w:numPr>
                <w:ilvl w:val="0"/>
                <w:numId w:val="12"/>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Discussion</w:t>
            </w:r>
          </w:p>
          <w:p w14:paraId="20DAB753" w14:textId="22E3E116" w:rsidR="00D5586F" w:rsidRPr="00D5586F" w:rsidRDefault="00D5586F" w:rsidP="00D5586F">
            <w:pPr>
              <w:pStyle w:val="ListParagraph"/>
              <w:numPr>
                <w:ilvl w:val="0"/>
                <w:numId w:val="12"/>
              </w:numPr>
              <w:overflowPunct/>
              <w:autoSpaceDE/>
              <w:autoSpaceDN/>
              <w:adjustRightInd/>
              <w:textAlignment w:val="auto"/>
              <w:rPr>
                <w:rFonts w:ascii="Times New Roman" w:hAnsi="Times New Roman" w:cs="Times New Roman"/>
                <w:lang w:val="en-MY"/>
              </w:rPr>
            </w:pPr>
            <w:r w:rsidRPr="00D5586F">
              <w:rPr>
                <w:rFonts w:ascii="Times New Roman" w:hAnsi="Times New Roman" w:cs="Times New Roman"/>
                <w:lang w:val="en-US"/>
              </w:rPr>
              <w:t xml:space="preserve">CAD Design </w:t>
            </w:r>
            <w:r>
              <w:rPr>
                <w:rFonts w:ascii="Times New Roman" w:hAnsi="Times New Roman" w:cs="Times New Roman"/>
                <w:lang w:val="en-US"/>
              </w:rPr>
              <w:t>a</w:t>
            </w:r>
            <w:r w:rsidRPr="00D5586F">
              <w:rPr>
                <w:rFonts w:ascii="Times New Roman" w:hAnsi="Times New Roman" w:cs="Times New Roman"/>
                <w:lang w:val="en-US"/>
              </w:rPr>
              <w:t>nd Laser Cutting</w:t>
            </w:r>
          </w:p>
          <w:p w14:paraId="3B4416A9" w14:textId="77777777" w:rsidR="00FB033A" w:rsidRDefault="00FB033A" w:rsidP="00FB033A">
            <w:pPr>
              <w:pStyle w:val="ListParagraph"/>
              <w:numPr>
                <w:ilvl w:val="0"/>
                <w:numId w:val="12"/>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Calculation of Inverse Kinematics</w:t>
            </w:r>
          </w:p>
          <w:p w14:paraId="42A7F152" w14:textId="77777777" w:rsidR="00D76BD5" w:rsidRDefault="00D76BD5" w:rsidP="006B2061">
            <w:pPr>
              <w:pStyle w:val="ListParagraph"/>
              <w:numPr>
                <w:ilvl w:val="0"/>
                <w:numId w:val="12"/>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Calculation of Jacobian</w:t>
            </w:r>
          </w:p>
          <w:p w14:paraId="43ABE3B8" w14:textId="77777777" w:rsidR="00FB033A" w:rsidRPr="00CF685E" w:rsidRDefault="00CF685E" w:rsidP="006B2061">
            <w:pPr>
              <w:pStyle w:val="ListParagraph"/>
              <w:numPr>
                <w:ilvl w:val="0"/>
                <w:numId w:val="12"/>
              </w:numPr>
              <w:overflowPunct/>
              <w:autoSpaceDE/>
              <w:autoSpaceDN/>
              <w:adjustRightInd/>
              <w:textAlignment w:val="auto"/>
              <w:rPr>
                <w:rFonts w:ascii="Times New Roman" w:hAnsi="Times New Roman" w:cs="Times New Roman"/>
                <w:lang w:val="en-US"/>
              </w:rPr>
            </w:pPr>
            <w:r>
              <w:t>SOLIDWORKS</w:t>
            </w:r>
          </w:p>
          <w:p w14:paraId="5E9F236D" w14:textId="7568F4C0" w:rsidR="00EA3256" w:rsidRPr="00CF685E" w:rsidRDefault="00EA3256" w:rsidP="00D76BD5">
            <w:pPr>
              <w:pStyle w:val="ListParagraph"/>
              <w:numPr>
                <w:ilvl w:val="0"/>
                <w:numId w:val="12"/>
              </w:numPr>
              <w:overflowPunct/>
              <w:autoSpaceDE/>
              <w:autoSpaceDN/>
              <w:adjustRightInd/>
              <w:textAlignment w:val="auto"/>
              <w:rPr>
                <w:rFonts w:ascii="Times New Roman" w:hAnsi="Times New Roman" w:cs="Times New Roman"/>
                <w:lang w:val="en-US"/>
              </w:rPr>
            </w:pPr>
            <w:r>
              <w:t>Power circuitry design</w:t>
            </w:r>
            <w:r w:rsidR="00F421F4">
              <w:t xml:space="preserve"> of robotic arm</w:t>
            </w:r>
          </w:p>
          <w:p w14:paraId="03AFF9BB" w14:textId="3E579E5C" w:rsidR="0085663D" w:rsidRPr="00F25A9E" w:rsidRDefault="0085663D" w:rsidP="00E207DE">
            <w:pPr>
              <w:overflowPunct/>
              <w:autoSpaceDE/>
              <w:autoSpaceDN/>
              <w:adjustRightInd/>
              <w:textAlignment w:val="auto"/>
              <w:rPr>
                <w:rFonts w:ascii="Times New Roman" w:eastAsiaTheme="minorEastAsia" w:hAnsi="Times New Roman" w:cs="Times New Roman"/>
                <w:lang w:val="en-US" w:eastAsia="zh-CN"/>
              </w:rPr>
            </w:pPr>
          </w:p>
        </w:tc>
      </w:tr>
      <w:tr w:rsidR="0085663D" w14:paraId="24C6101D" w14:textId="77777777" w:rsidTr="007F119A">
        <w:tc>
          <w:tcPr>
            <w:tcW w:w="2122" w:type="dxa"/>
          </w:tcPr>
          <w:p w14:paraId="1B9C80F9" w14:textId="372427C9" w:rsidR="0085663D" w:rsidRPr="00BD2E55" w:rsidRDefault="005F70D2" w:rsidP="0085663D">
            <w:pPr>
              <w:overflowPunct/>
              <w:autoSpaceDE/>
              <w:autoSpaceDN/>
              <w:adjustRightInd/>
              <w:jc w:val="center"/>
              <w:textAlignment w:val="auto"/>
              <w:rPr>
                <w:rFonts w:ascii="Times New Roman" w:hAnsi="Times New Roman" w:cs="Times New Roman"/>
                <w:lang w:val="en-US"/>
              </w:rPr>
            </w:pPr>
            <w:r>
              <w:rPr>
                <w:rFonts w:ascii="Times New Roman" w:hAnsi="Times New Roman" w:cs="Times New Roman"/>
                <w:lang w:val="en-US"/>
              </w:rPr>
              <w:t>Tiong Ji Kai</w:t>
            </w:r>
          </w:p>
        </w:tc>
        <w:tc>
          <w:tcPr>
            <w:tcW w:w="2908" w:type="dxa"/>
          </w:tcPr>
          <w:p w14:paraId="17A113CB" w14:textId="708F0339" w:rsidR="006D5578" w:rsidRPr="006D5578" w:rsidRDefault="006D5578" w:rsidP="006D5578">
            <w:pPr>
              <w:pStyle w:val="ListParagraph"/>
              <w:numPr>
                <w:ilvl w:val="0"/>
                <w:numId w:val="13"/>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Methodolog</w:t>
            </w:r>
            <w:r>
              <w:rPr>
                <w:rFonts w:ascii="Times New Roman" w:hAnsi="Times New Roman" w:cs="Times New Roman"/>
                <w:lang w:val="en-US"/>
              </w:rPr>
              <w:t>y</w:t>
            </w:r>
          </w:p>
          <w:p w14:paraId="344990F4" w14:textId="19B6DF4C" w:rsidR="0085663D" w:rsidRDefault="007F119A" w:rsidP="00CE30F7">
            <w:pPr>
              <w:pStyle w:val="ListParagraph"/>
              <w:numPr>
                <w:ilvl w:val="0"/>
                <w:numId w:val="13"/>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Calculation of Forward Kinematics</w:t>
            </w:r>
          </w:p>
          <w:p w14:paraId="2D28FB85" w14:textId="77777777" w:rsidR="007F119A" w:rsidRDefault="007F119A" w:rsidP="00CE30F7">
            <w:pPr>
              <w:pStyle w:val="ListParagraph"/>
              <w:numPr>
                <w:ilvl w:val="0"/>
                <w:numId w:val="13"/>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Calculation of Jacobian</w:t>
            </w:r>
          </w:p>
          <w:p w14:paraId="1ECAFCAC" w14:textId="77777777" w:rsidR="007223B7" w:rsidRDefault="007223B7" w:rsidP="00CE30F7">
            <w:pPr>
              <w:pStyle w:val="ListParagraph"/>
              <w:numPr>
                <w:ilvl w:val="0"/>
                <w:numId w:val="13"/>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Calculation of Inverse Kinematics</w:t>
            </w:r>
          </w:p>
          <w:p w14:paraId="6FB8BE2E" w14:textId="77777777" w:rsidR="003A1F51" w:rsidRDefault="003A1F51" w:rsidP="006D5578">
            <w:pPr>
              <w:pStyle w:val="ListParagraph"/>
              <w:numPr>
                <w:ilvl w:val="0"/>
                <w:numId w:val="13"/>
              </w:numPr>
              <w:overflowPunct/>
              <w:autoSpaceDE/>
              <w:autoSpaceDN/>
              <w:adjustRightInd/>
              <w:textAlignment w:val="auto"/>
              <w:rPr>
                <w:rFonts w:ascii="Times New Roman" w:hAnsi="Times New Roman" w:cs="Times New Roman"/>
                <w:lang w:val="en-US"/>
              </w:rPr>
            </w:pPr>
            <w:r>
              <w:rPr>
                <w:rFonts w:ascii="Times New Roman" w:hAnsi="Times New Roman" w:cs="Times New Roman"/>
                <w:lang w:val="en-US"/>
              </w:rPr>
              <w:t>Dynamic</w:t>
            </w:r>
            <w:r w:rsidR="0059067F">
              <w:rPr>
                <w:rFonts w:ascii="Times New Roman" w:hAnsi="Times New Roman" w:cs="Times New Roman"/>
                <w:lang w:val="en-US"/>
              </w:rPr>
              <w:t xml:space="preserve"> Equation Analysis</w:t>
            </w:r>
          </w:p>
          <w:p w14:paraId="08DDD70A" w14:textId="364CECAE" w:rsidR="00FD0CA2" w:rsidRPr="00FD0CA2" w:rsidRDefault="00FD0CA2" w:rsidP="006D5578">
            <w:pPr>
              <w:pStyle w:val="ListParagraph"/>
              <w:numPr>
                <w:ilvl w:val="0"/>
                <w:numId w:val="13"/>
              </w:numPr>
              <w:overflowPunct/>
              <w:autoSpaceDE/>
              <w:autoSpaceDN/>
              <w:adjustRightInd/>
              <w:textAlignment w:val="auto"/>
              <w:rPr>
                <w:rFonts w:ascii="Times New Roman" w:hAnsi="Times New Roman" w:cs="Times New Roman"/>
                <w:lang w:val="en-US"/>
              </w:rPr>
            </w:pPr>
            <w:r>
              <w:t>SOLIDWORKS</w:t>
            </w:r>
          </w:p>
          <w:p w14:paraId="5E0C9BE9" w14:textId="7B5F8493" w:rsidR="0085663D" w:rsidRPr="00CE30F7" w:rsidRDefault="0085663D" w:rsidP="00CF685E">
            <w:pPr>
              <w:pStyle w:val="ListParagraph"/>
              <w:overflowPunct/>
              <w:autoSpaceDE/>
              <w:autoSpaceDN/>
              <w:adjustRightInd/>
              <w:textAlignment w:val="auto"/>
              <w:rPr>
                <w:rFonts w:ascii="Times New Roman" w:hAnsi="Times New Roman" w:cs="Times New Roman"/>
                <w:lang w:val="en-US"/>
              </w:rPr>
            </w:pPr>
          </w:p>
        </w:tc>
      </w:tr>
    </w:tbl>
    <w:p w14:paraId="57A8404E" w14:textId="6F31E7A9" w:rsidR="00085890" w:rsidRPr="005F70D2" w:rsidRDefault="00085890" w:rsidP="005F70D2">
      <w:pPr>
        <w:overflowPunct/>
        <w:autoSpaceDE/>
        <w:autoSpaceDN/>
        <w:adjustRightInd/>
        <w:textAlignment w:val="auto"/>
        <w:rPr>
          <w:rFonts w:ascii="Times New Roman" w:hAnsi="Times New Roman" w:cs="Times New Roman"/>
          <w:b/>
          <w:u w:val="single"/>
          <w:lang w:val="en-US"/>
        </w:rPr>
      </w:pPr>
    </w:p>
    <w:sectPr w:rsidR="00085890" w:rsidRPr="005F70D2" w:rsidSect="00EF4E02">
      <w:type w:val="continuous"/>
      <w:pgSz w:w="12240" w:h="15840" w:code="1"/>
      <w:pgMar w:top="1080" w:right="900" w:bottom="1440" w:left="900" w:header="720" w:footer="720" w:gutter="0"/>
      <w:cols w:num="2"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6C418" w14:textId="77777777" w:rsidR="00DE2C07" w:rsidRDefault="00DE2C07">
      <w:r>
        <w:separator/>
      </w:r>
    </w:p>
  </w:endnote>
  <w:endnote w:type="continuationSeparator" w:id="0">
    <w:p w14:paraId="20ED3ED3" w14:textId="77777777" w:rsidR="00DE2C07" w:rsidRDefault="00DE2C07">
      <w:r>
        <w:continuationSeparator/>
      </w:r>
    </w:p>
  </w:endnote>
  <w:endnote w:type="continuationNotice" w:id="1">
    <w:p w14:paraId="52F8896D" w14:textId="77777777" w:rsidR="00DE2C07" w:rsidRDefault="00DE2C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Mincho">
    <w:altName w:val="游明朝"/>
    <w:charset w:val="80"/>
    <w:family w:val="roman"/>
    <w:pitch w:val="variable"/>
    <w:sig w:usb0="800002E7" w:usb1="2AC7FCFF" w:usb2="00000012" w:usb3="00000000" w:csb0="0002009F" w:csb1="00000000"/>
  </w:font>
  <w:font w:name="Eras Demi ITC">
    <w:panose1 w:val="020B08050305040208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06A47" w14:textId="77777777" w:rsidR="00DE2C07" w:rsidRDefault="00DE2C07">
      <w:r>
        <w:separator/>
      </w:r>
    </w:p>
  </w:footnote>
  <w:footnote w:type="continuationSeparator" w:id="0">
    <w:p w14:paraId="5208A2B1" w14:textId="77777777" w:rsidR="00DE2C07" w:rsidRDefault="00DE2C07">
      <w:r>
        <w:continuationSeparator/>
      </w:r>
    </w:p>
  </w:footnote>
  <w:footnote w:type="continuationNotice" w:id="1">
    <w:p w14:paraId="7917F0B1" w14:textId="77777777" w:rsidR="00DE2C07" w:rsidRDefault="00DE2C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1ED3"/>
    <w:multiLevelType w:val="hybridMultilevel"/>
    <w:tmpl w:val="377C0946"/>
    <w:lvl w:ilvl="0" w:tplc="44090019">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7395213"/>
    <w:multiLevelType w:val="multilevel"/>
    <w:tmpl w:val="DCDC76EE"/>
    <w:lvl w:ilvl="0">
      <w:start w:val="1"/>
      <w:numFmt w:val="decimal"/>
      <w:lvlText w:val="%1."/>
      <w:lvlJc w:val="left"/>
      <w:pPr>
        <w:tabs>
          <w:tab w:val="num" w:pos="480"/>
        </w:tabs>
        <w:ind w:left="480" w:hanging="480"/>
      </w:p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 w15:restartNumberingAfterBreak="0">
    <w:nsid w:val="23680EE8"/>
    <w:multiLevelType w:val="hybridMultilevel"/>
    <w:tmpl w:val="05588448"/>
    <w:lvl w:ilvl="0" w:tplc="03B2317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51E36AD"/>
    <w:multiLevelType w:val="hybridMultilevel"/>
    <w:tmpl w:val="A86846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5C35C4F"/>
    <w:multiLevelType w:val="hybridMultilevel"/>
    <w:tmpl w:val="6026E7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B883A1B"/>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F1732D8"/>
    <w:multiLevelType w:val="hybridMultilevel"/>
    <w:tmpl w:val="A9E8CDE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3640D36"/>
    <w:multiLevelType w:val="hybridMultilevel"/>
    <w:tmpl w:val="F138A410"/>
    <w:lvl w:ilvl="0" w:tplc="A9A8203C">
      <w:start w:val="1"/>
      <w:numFmt w:val="decimal"/>
      <w:lvlText w:val="%1."/>
      <w:lvlJc w:val="left"/>
      <w:pPr>
        <w:tabs>
          <w:tab w:val="num" w:pos="720"/>
        </w:tabs>
        <w:ind w:left="720" w:hanging="360"/>
      </w:pPr>
    </w:lvl>
    <w:lvl w:ilvl="1" w:tplc="1C766200" w:tentative="1">
      <w:start w:val="1"/>
      <w:numFmt w:val="decimal"/>
      <w:lvlText w:val="%2."/>
      <w:lvlJc w:val="left"/>
      <w:pPr>
        <w:tabs>
          <w:tab w:val="num" w:pos="1440"/>
        </w:tabs>
        <w:ind w:left="1440" w:hanging="360"/>
      </w:pPr>
    </w:lvl>
    <w:lvl w:ilvl="2" w:tplc="1C7896F6" w:tentative="1">
      <w:start w:val="1"/>
      <w:numFmt w:val="decimal"/>
      <w:lvlText w:val="%3."/>
      <w:lvlJc w:val="left"/>
      <w:pPr>
        <w:tabs>
          <w:tab w:val="num" w:pos="2160"/>
        </w:tabs>
        <w:ind w:left="2160" w:hanging="360"/>
      </w:pPr>
    </w:lvl>
    <w:lvl w:ilvl="3" w:tplc="C8BA2CD6" w:tentative="1">
      <w:start w:val="1"/>
      <w:numFmt w:val="decimal"/>
      <w:lvlText w:val="%4."/>
      <w:lvlJc w:val="left"/>
      <w:pPr>
        <w:tabs>
          <w:tab w:val="num" w:pos="2880"/>
        </w:tabs>
        <w:ind w:left="2880" w:hanging="360"/>
      </w:pPr>
    </w:lvl>
    <w:lvl w:ilvl="4" w:tplc="88ACC4A4" w:tentative="1">
      <w:start w:val="1"/>
      <w:numFmt w:val="decimal"/>
      <w:lvlText w:val="%5."/>
      <w:lvlJc w:val="left"/>
      <w:pPr>
        <w:tabs>
          <w:tab w:val="num" w:pos="3600"/>
        </w:tabs>
        <w:ind w:left="3600" w:hanging="360"/>
      </w:pPr>
    </w:lvl>
    <w:lvl w:ilvl="5" w:tplc="45461264" w:tentative="1">
      <w:start w:val="1"/>
      <w:numFmt w:val="decimal"/>
      <w:lvlText w:val="%6."/>
      <w:lvlJc w:val="left"/>
      <w:pPr>
        <w:tabs>
          <w:tab w:val="num" w:pos="4320"/>
        </w:tabs>
        <w:ind w:left="4320" w:hanging="360"/>
      </w:pPr>
    </w:lvl>
    <w:lvl w:ilvl="6" w:tplc="C35ADB52" w:tentative="1">
      <w:start w:val="1"/>
      <w:numFmt w:val="decimal"/>
      <w:lvlText w:val="%7."/>
      <w:lvlJc w:val="left"/>
      <w:pPr>
        <w:tabs>
          <w:tab w:val="num" w:pos="5040"/>
        </w:tabs>
        <w:ind w:left="5040" w:hanging="360"/>
      </w:pPr>
    </w:lvl>
    <w:lvl w:ilvl="7" w:tplc="8592A60A" w:tentative="1">
      <w:start w:val="1"/>
      <w:numFmt w:val="decimal"/>
      <w:lvlText w:val="%8."/>
      <w:lvlJc w:val="left"/>
      <w:pPr>
        <w:tabs>
          <w:tab w:val="num" w:pos="5760"/>
        </w:tabs>
        <w:ind w:left="5760" w:hanging="360"/>
      </w:pPr>
    </w:lvl>
    <w:lvl w:ilvl="8" w:tplc="6D48BA0E" w:tentative="1">
      <w:start w:val="1"/>
      <w:numFmt w:val="decimal"/>
      <w:lvlText w:val="%9."/>
      <w:lvlJc w:val="left"/>
      <w:pPr>
        <w:tabs>
          <w:tab w:val="num" w:pos="6480"/>
        </w:tabs>
        <w:ind w:left="6480" w:hanging="360"/>
      </w:pPr>
    </w:lvl>
  </w:abstractNum>
  <w:abstractNum w:abstractNumId="8" w15:restartNumberingAfterBreak="0">
    <w:nsid w:val="47460E16"/>
    <w:multiLevelType w:val="hybridMultilevel"/>
    <w:tmpl w:val="38BAB28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15:restartNumberingAfterBreak="0">
    <w:nsid w:val="4C5C3250"/>
    <w:multiLevelType w:val="hybridMultilevel"/>
    <w:tmpl w:val="FE8ABF7E"/>
    <w:lvl w:ilvl="0" w:tplc="FCC80B54">
      <w:start w:val="1"/>
      <w:numFmt w:val="decimal"/>
      <w:lvlText w:val="[%1]"/>
      <w:lvlJc w:val="left"/>
      <w:pPr>
        <w:ind w:left="3600" w:hanging="360"/>
      </w:pPr>
      <w:rPr>
        <w:rFonts w:hint="default"/>
        <w:color w:val="000000" w:themeColor="text1"/>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61C9247F"/>
    <w:multiLevelType w:val="hybridMultilevel"/>
    <w:tmpl w:val="BEB26B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9907BEC"/>
    <w:multiLevelType w:val="hybridMultilevel"/>
    <w:tmpl w:val="CD26E8C6"/>
    <w:lvl w:ilvl="0" w:tplc="2FBEEF2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76265335"/>
    <w:multiLevelType w:val="hybridMultilevel"/>
    <w:tmpl w:val="C94261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286084636">
    <w:abstractNumId w:val="11"/>
  </w:num>
  <w:num w:numId="2" w16cid:durableId="579021398">
    <w:abstractNumId w:val="1"/>
  </w:num>
  <w:num w:numId="3" w16cid:durableId="1457531107">
    <w:abstractNumId w:val="10"/>
  </w:num>
  <w:num w:numId="4" w16cid:durableId="1273443284">
    <w:abstractNumId w:val="6"/>
  </w:num>
  <w:num w:numId="5" w16cid:durableId="1489326873">
    <w:abstractNumId w:val="0"/>
  </w:num>
  <w:num w:numId="6" w16cid:durableId="294607577">
    <w:abstractNumId w:val="9"/>
  </w:num>
  <w:num w:numId="7" w16cid:durableId="818227431">
    <w:abstractNumId w:val="5"/>
  </w:num>
  <w:num w:numId="8" w16cid:durableId="1353341509">
    <w:abstractNumId w:val="2"/>
  </w:num>
  <w:num w:numId="9" w16cid:durableId="460927063">
    <w:abstractNumId w:val="4"/>
  </w:num>
  <w:num w:numId="10" w16cid:durableId="759571021">
    <w:abstractNumId w:val="7"/>
  </w:num>
  <w:num w:numId="11" w16cid:durableId="671421420">
    <w:abstractNumId w:val="8"/>
  </w:num>
  <w:num w:numId="12" w16cid:durableId="2063863106">
    <w:abstractNumId w:val="12"/>
  </w:num>
  <w:num w:numId="13" w16cid:durableId="10661012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ctiveWritingStyle w:appName="MSWord" w:lang="en-AU" w:vendorID="64" w:dllVersion="0" w:nlCheck="1" w:checkStyle="0"/>
  <w:activeWritingStyle w:appName="MSWord" w:lang="en-MY"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6"/>
  <w:doNotHyphenateCaps/>
  <w:drawingGridHorizontalSpacing w:val="120"/>
  <w:drawingGridVerticalSpacing w:val="120"/>
  <w:displayHorizontalDrawingGridEvery w:val="0"/>
  <w:displayVerticalDrawingGridEvery w:val="0"/>
  <w:doNotUseMarginsForDrawingGridOrigin/>
  <w:doNotShadeFormData/>
  <w:characterSpacingControl w:val="doNotCompress"/>
  <w:hdrShapeDefaults>
    <o:shapedefaults v:ext="edit" spidmax="2050"/>
  </w:hdrShapeDefaults>
  <w:footnotePr>
    <w:numFmt w:val="chicago"/>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BE0"/>
    <w:rsid w:val="00000598"/>
    <w:rsid w:val="000028D2"/>
    <w:rsid w:val="00002BCC"/>
    <w:rsid w:val="0000316D"/>
    <w:rsid w:val="00003FED"/>
    <w:rsid w:val="00005835"/>
    <w:rsid w:val="00011149"/>
    <w:rsid w:val="00012EEA"/>
    <w:rsid w:val="0001300A"/>
    <w:rsid w:val="000131AA"/>
    <w:rsid w:val="000150FF"/>
    <w:rsid w:val="0001732D"/>
    <w:rsid w:val="000223D1"/>
    <w:rsid w:val="00022887"/>
    <w:rsid w:val="00024155"/>
    <w:rsid w:val="00026E0F"/>
    <w:rsid w:val="00027489"/>
    <w:rsid w:val="000347F4"/>
    <w:rsid w:val="000358BC"/>
    <w:rsid w:val="000373B1"/>
    <w:rsid w:val="00040A9C"/>
    <w:rsid w:val="00040DB2"/>
    <w:rsid w:val="00042824"/>
    <w:rsid w:val="0004299B"/>
    <w:rsid w:val="00042D59"/>
    <w:rsid w:val="0004360A"/>
    <w:rsid w:val="0004360F"/>
    <w:rsid w:val="000444F7"/>
    <w:rsid w:val="000454A2"/>
    <w:rsid w:val="00046BDA"/>
    <w:rsid w:val="000472D0"/>
    <w:rsid w:val="00050E01"/>
    <w:rsid w:val="00054192"/>
    <w:rsid w:val="000558B2"/>
    <w:rsid w:val="00056C03"/>
    <w:rsid w:val="00056F5B"/>
    <w:rsid w:val="00057D88"/>
    <w:rsid w:val="000601CA"/>
    <w:rsid w:val="00060403"/>
    <w:rsid w:val="00060409"/>
    <w:rsid w:val="00060FE7"/>
    <w:rsid w:val="00061B42"/>
    <w:rsid w:val="00071D76"/>
    <w:rsid w:val="00072516"/>
    <w:rsid w:val="00072748"/>
    <w:rsid w:val="00073BB2"/>
    <w:rsid w:val="00074C47"/>
    <w:rsid w:val="00074DE7"/>
    <w:rsid w:val="00075059"/>
    <w:rsid w:val="00077EBE"/>
    <w:rsid w:val="00080976"/>
    <w:rsid w:val="0008242B"/>
    <w:rsid w:val="00082B23"/>
    <w:rsid w:val="00082C53"/>
    <w:rsid w:val="00085890"/>
    <w:rsid w:val="00087A14"/>
    <w:rsid w:val="00091AAC"/>
    <w:rsid w:val="00092830"/>
    <w:rsid w:val="00093707"/>
    <w:rsid w:val="0009371E"/>
    <w:rsid w:val="00094447"/>
    <w:rsid w:val="000945B4"/>
    <w:rsid w:val="00095C71"/>
    <w:rsid w:val="00095C74"/>
    <w:rsid w:val="000961E1"/>
    <w:rsid w:val="0009680D"/>
    <w:rsid w:val="00097588"/>
    <w:rsid w:val="00097FF2"/>
    <w:rsid w:val="000A1A4A"/>
    <w:rsid w:val="000A1B7F"/>
    <w:rsid w:val="000A1B83"/>
    <w:rsid w:val="000A2504"/>
    <w:rsid w:val="000A258E"/>
    <w:rsid w:val="000A2FD4"/>
    <w:rsid w:val="000A3AB8"/>
    <w:rsid w:val="000A4C74"/>
    <w:rsid w:val="000A6066"/>
    <w:rsid w:val="000A633E"/>
    <w:rsid w:val="000A66E9"/>
    <w:rsid w:val="000A7275"/>
    <w:rsid w:val="000A7597"/>
    <w:rsid w:val="000B0807"/>
    <w:rsid w:val="000B3D72"/>
    <w:rsid w:val="000B6050"/>
    <w:rsid w:val="000C00A0"/>
    <w:rsid w:val="000C0D11"/>
    <w:rsid w:val="000C2BCF"/>
    <w:rsid w:val="000C2DF6"/>
    <w:rsid w:val="000C3650"/>
    <w:rsid w:val="000D1722"/>
    <w:rsid w:val="000D45F4"/>
    <w:rsid w:val="000D5890"/>
    <w:rsid w:val="000D745E"/>
    <w:rsid w:val="000D74C2"/>
    <w:rsid w:val="000D7E01"/>
    <w:rsid w:val="000D7E66"/>
    <w:rsid w:val="000E0401"/>
    <w:rsid w:val="000E06CD"/>
    <w:rsid w:val="000E0ABC"/>
    <w:rsid w:val="000E2C30"/>
    <w:rsid w:val="000E52B7"/>
    <w:rsid w:val="000E54AA"/>
    <w:rsid w:val="000E60FE"/>
    <w:rsid w:val="000E6902"/>
    <w:rsid w:val="000F2384"/>
    <w:rsid w:val="000F2F32"/>
    <w:rsid w:val="000F32DF"/>
    <w:rsid w:val="000F44F8"/>
    <w:rsid w:val="00100085"/>
    <w:rsid w:val="0010018A"/>
    <w:rsid w:val="00101543"/>
    <w:rsid w:val="00103262"/>
    <w:rsid w:val="00103EF3"/>
    <w:rsid w:val="00105519"/>
    <w:rsid w:val="00106E46"/>
    <w:rsid w:val="00112387"/>
    <w:rsid w:val="00113866"/>
    <w:rsid w:val="00113D69"/>
    <w:rsid w:val="00120A97"/>
    <w:rsid w:val="00120DA5"/>
    <w:rsid w:val="00120FA9"/>
    <w:rsid w:val="00130009"/>
    <w:rsid w:val="0013296E"/>
    <w:rsid w:val="00133523"/>
    <w:rsid w:val="00134578"/>
    <w:rsid w:val="00135947"/>
    <w:rsid w:val="001360F0"/>
    <w:rsid w:val="001362AF"/>
    <w:rsid w:val="001430D2"/>
    <w:rsid w:val="0014731A"/>
    <w:rsid w:val="00147DBE"/>
    <w:rsid w:val="00151BA7"/>
    <w:rsid w:val="001521AA"/>
    <w:rsid w:val="00154A92"/>
    <w:rsid w:val="00154DAF"/>
    <w:rsid w:val="00155126"/>
    <w:rsid w:val="001566FB"/>
    <w:rsid w:val="001607B2"/>
    <w:rsid w:val="00160E13"/>
    <w:rsid w:val="001616C5"/>
    <w:rsid w:val="001618F5"/>
    <w:rsid w:val="00161A66"/>
    <w:rsid w:val="001626AC"/>
    <w:rsid w:val="001629EB"/>
    <w:rsid w:val="00163753"/>
    <w:rsid w:val="00165C74"/>
    <w:rsid w:val="0016799F"/>
    <w:rsid w:val="001708A8"/>
    <w:rsid w:val="001714CB"/>
    <w:rsid w:val="0017257C"/>
    <w:rsid w:val="00172AAA"/>
    <w:rsid w:val="001746A0"/>
    <w:rsid w:val="001762B9"/>
    <w:rsid w:val="00176324"/>
    <w:rsid w:val="00177E5F"/>
    <w:rsid w:val="00180AF9"/>
    <w:rsid w:val="00180FAA"/>
    <w:rsid w:val="00181476"/>
    <w:rsid w:val="001819A1"/>
    <w:rsid w:val="00181C1D"/>
    <w:rsid w:val="00182A70"/>
    <w:rsid w:val="00182ED7"/>
    <w:rsid w:val="00183C01"/>
    <w:rsid w:val="001845FA"/>
    <w:rsid w:val="00185720"/>
    <w:rsid w:val="0018652A"/>
    <w:rsid w:val="00187464"/>
    <w:rsid w:val="00187F1A"/>
    <w:rsid w:val="0019191A"/>
    <w:rsid w:val="00194178"/>
    <w:rsid w:val="00194F64"/>
    <w:rsid w:val="001952A5"/>
    <w:rsid w:val="0019764F"/>
    <w:rsid w:val="001A44F2"/>
    <w:rsid w:val="001A66FE"/>
    <w:rsid w:val="001B0740"/>
    <w:rsid w:val="001B2776"/>
    <w:rsid w:val="001B4B48"/>
    <w:rsid w:val="001B6842"/>
    <w:rsid w:val="001B76CE"/>
    <w:rsid w:val="001C29FD"/>
    <w:rsid w:val="001C382E"/>
    <w:rsid w:val="001C413C"/>
    <w:rsid w:val="001C448D"/>
    <w:rsid w:val="001C480D"/>
    <w:rsid w:val="001C5C4E"/>
    <w:rsid w:val="001D05E5"/>
    <w:rsid w:val="001D50A2"/>
    <w:rsid w:val="001D6390"/>
    <w:rsid w:val="001D6CF4"/>
    <w:rsid w:val="001D754C"/>
    <w:rsid w:val="001D75BC"/>
    <w:rsid w:val="001D7939"/>
    <w:rsid w:val="001E0826"/>
    <w:rsid w:val="001E157F"/>
    <w:rsid w:val="001E1E16"/>
    <w:rsid w:val="001E5AA0"/>
    <w:rsid w:val="001E5D2E"/>
    <w:rsid w:val="001F0F71"/>
    <w:rsid w:val="001F1CB7"/>
    <w:rsid w:val="001F2C5E"/>
    <w:rsid w:val="001F4D42"/>
    <w:rsid w:val="001F5028"/>
    <w:rsid w:val="00203D45"/>
    <w:rsid w:val="002045E8"/>
    <w:rsid w:val="00204C7C"/>
    <w:rsid w:val="0020681C"/>
    <w:rsid w:val="00211804"/>
    <w:rsid w:val="0021279E"/>
    <w:rsid w:val="00212BE5"/>
    <w:rsid w:val="00214BFF"/>
    <w:rsid w:val="00217D61"/>
    <w:rsid w:val="002204EB"/>
    <w:rsid w:val="002223E8"/>
    <w:rsid w:val="0022278E"/>
    <w:rsid w:val="002234A5"/>
    <w:rsid w:val="0022481D"/>
    <w:rsid w:val="00230472"/>
    <w:rsid w:val="00230D7D"/>
    <w:rsid w:val="0023160C"/>
    <w:rsid w:val="0023160D"/>
    <w:rsid w:val="00231D93"/>
    <w:rsid w:val="00232AA7"/>
    <w:rsid w:val="00234C5B"/>
    <w:rsid w:val="002403A5"/>
    <w:rsid w:val="00240CF6"/>
    <w:rsid w:val="00241598"/>
    <w:rsid w:val="00243221"/>
    <w:rsid w:val="00244826"/>
    <w:rsid w:val="00251578"/>
    <w:rsid w:val="0025196E"/>
    <w:rsid w:val="002537AC"/>
    <w:rsid w:val="00253EA2"/>
    <w:rsid w:val="002541C4"/>
    <w:rsid w:val="002545F4"/>
    <w:rsid w:val="00256229"/>
    <w:rsid w:val="002576D0"/>
    <w:rsid w:val="002609D4"/>
    <w:rsid w:val="00260B87"/>
    <w:rsid w:val="00260E28"/>
    <w:rsid w:val="00260F16"/>
    <w:rsid w:val="002615E8"/>
    <w:rsid w:val="0026210C"/>
    <w:rsid w:val="00263893"/>
    <w:rsid w:val="00263F57"/>
    <w:rsid w:val="00265FE4"/>
    <w:rsid w:val="00266E49"/>
    <w:rsid w:val="002722EC"/>
    <w:rsid w:val="00272370"/>
    <w:rsid w:val="0027661C"/>
    <w:rsid w:val="00276DDF"/>
    <w:rsid w:val="0027791B"/>
    <w:rsid w:val="00280658"/>
    <w:rsid w:val="002822F5"/>
    <w:rsid w:val="00286339"/>
    <w:rsid w:val="00287C62"/>
    <w:rsid w:val="00292F18"/>
    <w:rsid w:val="0029360E"/>
    <w:rsid w:val="002947E0"/>
    <w:rsid w:val="002A00A4"/>
    <w:rsid w:val="002A1098"/>
    <w:rsid w:val="002A3CCB"/>
    <w:rsid w:val="002A778D"/>
    <w:rsid w:val="002B24B5"/>
    <w:rsid w:val="002B2866"/>
    <w:rsid w:val="002B2ED5"/>
    <w:rsid w:val="002B426D"/>
    <w:rsid w:val="002B543A"/>
    <w:rsid w:val="002B5613"/>
    <w:rsid w:val="002B572E"/>
    <w:rsid w:val="002B5976"/>
    <w:rsid w:val="002B5EAD"/>
    <w:rsid w:val="002B659C"/>
    <w:rsid w:val="002B7086"/>
    <w:rsid w:val="002B783F"/>
    <w:rsid w:val="002C0CFB"/>
    <w:rsid w:val="002C1FB0"/>
    <w:rsid w:val="002C2FEB"/>
    <w:rsid w:val="002C30EB"/>
    <w:rsid w:val="002C36FA"/>
    <w:rsid w:val="002C3905"/>
    <w:rsid w:val="002C4F9A"/>
    <w:rsid w:val="002C6AAE"/>
    <w:rsid w:val="002D134F"/>
    <w:rsid w:val="002D3A5C"/>
    <w:rsid w:val="002D4895"/>
    <w:rsid w:val="002D639F"/>
    <w:rsid w:val="002E3AD8"/>
    <w:rsid w:val="002E49B7"/>
    <w:rsid w:val="002E4CB1"/>
    <w:rsid w:val="002E5705"/>
    <w:rsid w:val="002E5EF9"/>
    <w:rsid w:val="002E72DA"/>
    <w:rsid w:val="002F0A4F"/>
    <w:rsid w:val="002F0C9F"/>
    <w:rsid w:val="002F1AEA"/>
    <w:rsid w:val="002F2618"/>
    <w:rsid w:val="002F41E0"/>
    <w:rsid w:val="002F5358"/>
    <w:rsid w:val="0030080F"/>
    <w:rsid w:val="0030595D"/>
    <w:rsid w:val="00307D75"/>
    <w:rsid w:val="0031295B"/>
    <w:rsid w:val="00312D9F"/>
    <w:rsid w:val="003135FE"/>
    <w:rsid w:val="00314A6C"/>
    <w:rsid w:val="00315A59"/>
    <w:rsid w:val="003201A7"/>
    <w:rsid w:val="00321914"/>
    <w:rsid w:val="00321B65"/>
    <w:rsid w:val="00324B48"/>
    <w:rsid w:val="00325ED4"/>
    <w:rsid w:val="003265F2"/>
    <w:rsid w:val="0032687E"/>
    <w:rsid w:val="00330A2A"/>
    <w:rsid w:val="003326E5"/>
    <w:rsid w:val="00332EF3"/>
    <w:rsid w:val="00334697"/>
    <w:rsid w:val="00334B83"/>
    <w:rsid w:val="00340C33"/>
    <w:rsid w:val="00342B1F"/>
    <w:rsid w:val="00342B9A"/>
    <w:rsid w:val="00343893"/>
    <w:rsid w:val="0034548E"/>
    <w:rsid w:val="00347074"/>
    <w:rsid w:val="00350B60"/>
    <w:rsid w:val="00350DE6"/>
    <w:rsid w:val="00351E1E"/>
    <w:rsid w:val="00352482"/>
    <w:rsid w:val="00352487"/>
    <w:rsid w:val="00352502"/>
    <w:rsid w:val="00353FD5"/>
    <w:rsid w:val="00354BFF"/>
    <w:rsid w:val="00360890"/>
    <w:rsid w:val="00363C4B"/>
    <w:rsid w:val="00364AAE"/>
    <w:rsid w:val="00365971"/>
    <w:rsid w:val="00365EBF"/>
    <w:rsid w:val="00367F8E"/>
    <w:rsid w:val="00371B55"/>
    <w:rsid w:val="003733CD"/>
    <w:rsid w:val="00375153"/>
    <w:rsid w:val="00375F23"/>
    <w:rsid w:val="00377E04"/>
    <w:rsid w:val="00380F41"/>
    <w:rsid w:val="003818D8"/>
    <w:rsid w:val="0038594E"/>
    <w:rsid w:val="00385D4E"/>
    <w:rsid w:val="00386DB7"/>
    <w:rsid w:val="00387DA6"/>
    <w:rsid w:val="0039138D"/>
    <w:rsid w:val="00392163"/>
    <w:rsid w:val="003926C2"/>
    <w:rsid w:val="00394862"/>
    <w:rsid w:val="00395352"/>
    <w:rsid w:val="00396BC1"/>
    <w:rsid w:val="003A1A22"/>
    <w:rsid w:val="003A1F51"/>
    <w:rsid w:val="003A3337"/>
    <w:rsid w:val="003A33CF"/>
    <w:rsid w:val="003A4389"/>
    <w:rsid w:val="003A5135"/>
    <w:rsid w:val="003A5583"/>
    <w:rsid w:val="003A5E4F"/>
    <w:rsid w:val="003A612E"/>
    <w:rsid w:val="003A6EC1"/>
    <w:rsid w:val="003B1EC3"/>
    <w:rsid w:val="003B4126"/>
    <w:rsid w:val="003B4354"/>
    <w:rsid w:val="003B4941"/>
    <w:rsid w:val="003B611E"/>
    <w:rsid w:val="003B66A1"/>
    <w:rsid w:val="003B743D"/>
    <w:rsid w:val="003C009D"/>
    <w:rsid w:val="003C298B"/>
    <w:rsid w:val="003C2DD1"/>
    <w:rsid w:val="003C3332"/>
    <w:rsid w:val="003C4E1B"/>
    <w:rsid w:val="003C57C8"/>
    <w:rsid w:val="003C7AD6"/>
    <w:rsid w:val="003D1A6C"/>
    <w:rsid w:val="003D1EA9"/>
    <w:rsid w:val="003D380C"/>
    <w:rsid w:val="003D3924"/>
    <w:rsid w:val="003D6510"/>
    <w:rsid w:val="003D6FFA"/>
    <w:rsid w:val="003E1330"/>
    <w:rsid w:val="003E1A13"/>
    <w:rsid w:val="003E29FB"/>
    <w:rsid w:val="003E5344"/>
    <w:rsid w:val="003E59EF"/>
    <w:rsid w:val="003E5FF4"/>
    <w:rsid w:val="003E77D8"/>
    <w:rsid w:val="003E7EB9"/>
    <w:rsid w:val="003F0561"/>
    <w:rsid w:val="003F14AD"/>
    <w:rsid w:val="003F3338"/>
    <w:rsid w:val="003F5C44"/>
    <w:rsid w:val="00403188"/>
    <w:rsid w:val="00405D64"/>
    <w:rsid w:val="00410CD4"/>
    <w:rsid w:val="00410D58"/>
    <w:rsid w:val="004114BA"/>
    <w:rsid w:val="00411A52"/>
    <w:rsid w:val="004127CE"/>
    <w:rsid w:val="0041283B"/>
    <w:rsid w:val="0041465F"/>
    <w:rsid w:val="00414A20"/>
    <w:rsid w:val="0041783F"/>
    <w:rsid w:val="0042349E"/>
    <w:rsid w:val="00423CD4"/>
    <w:rsid w:val="00424375"/>
    <w:rsid w:val="004258C8"/>
    <w:rsid w:val="0042721B"/>
    <w:rsid w:val="004306A6"/>
    <w:rsid w:val="00430E31"/>
    <w:rsid w:val="00432F22"/>
    <w:rsid w:val="00433CD8"/>
    <w:rsid w:val="00433EBF"/>
    <w:rsid w:val="00434320"/>
    <w:rsid w:val="00436390"/>
    <w:rsid w:val="00440333"/>
    <w:rsid w:val="0044033E"/>
    <w:rsid w:val="004405D2"/>
    <w:rsid w:val="0044079A"/>
    <w:rsid w:val="00441B93"/>
    <w:rsid w:val="00442235"/>
    <w:rsid w:val="00444426"/>
    <w:rsid w:val="00444A86"/>
    <w:rsid w:val="00444B5B"/>
    <w:rsid w:val="0044571C"/>
    <w:rsid w:val="004519A4"/>
    <w:rsid w:val="004534D2"/>
    <w:rsid w:val="00454C6A"/>
    <w:rsid w:val="00454FBD"/>
    <w:rsid w:val="00457010"/>
    <w:rsid w:val="00460799"/>
    <w:rsid w:val="004615FC"/>
    <w:rsid w:val="00461634"/>
    <w:rsid w:val="004626FF"/>
    <w:rsid w:val="00462861"/>
    <w:rsid w:val="00465106"/>
    <w:rsid w:val="00467616"/>
    <w:rsid w:val="004731F0"/>
    <w:rsid w:val="00490E53"/>
    <w:rsid w:val="00492EC5"/>
    <w:rsid w:val="00495CE0"/>
    <w:rsid w:val="0049614B"/>
    <w:rsid w:val="0049723D"/>
    <w:rsid w:val="00497587"/>
    <w:rsid w:val="0049785B"/>
    <w:rsid w:val="004A087D"/>
    <w:rsid w:val="004A0D91"/>
    <w:rsid w:val="004A14BB"/>
    <w:rsid w:val="004A32AE"/>
    <w:rsid w:val="004A32EC"/>
    <w:rsid w:val="004A4834"/>
    <w:rsid w:val="004A4986"/>
    <w:rsid w:val="004A5F4D"/>
    <w:rsid w:val="004A72D5"/>
    <w:rsid w:val="004A7A12"/>
    <w:rsid w:val="004B1216"/>
    <w:rsid w:val="004B12B2"/>
    <w:rsid w:val="004B1D43"/>
    <w:rsid w:val="004B5F3F"/>
    <w:rsid w:val="004B6368"/>
    <w:rsid w:val="004B6458"/>
    <w:rsid w:val="004C1D3E"/>
    <w:rsid w:val="004C3383"/>
    <w:rsid w:val="004C53C1"/>
    <w:rsid w:val="004C62A3"/>
    <w:rsid w:val="004C7C51"/>
    <w:rsid w:val="004D0FCF"/>
    <w:rsid w:val="004D36ED"/>
    <w:rsid w:val="004D4150"/>
    <w:rsid w:val="004D4ACE"/>
    <w:rsid w:val="004D6821"/>
    <w:rsid w:val="004D6EE2"/>
    <w:rsid w:val="004E2377"/>
    <w:rsid w:val="004E4B14"/>
    <w:rsid w:val="004E76DF"/>
    <w:rsid w:val="004E79AB"/>
    <w:rsid w:val="004E7E9C"/>
    <w:rsid w:val="004F00EA"/>
    <w:rsid w:val="004F287C"/>
    <w:rsid w:val="004F2A9B"/>
    <w:rsid w:val="004F33E8"/>
    <w:rsid w:val="004F5FC6"/>
    <w:rsid w:val="004F708F"/>
    <w:rsid w:val="004F7D9D"/>
    <w:rsid w:val="005008D8"/>
    <w:rsid w:val="00504440"/>
    <w:rsid w:val="00505451"/>
    <w:rsid w:val="005056DB"/>
    <w:rsid w:val="0051014A"/>
    <w:rsid w:val="005113DF"/>
    <w:rsid w:val="00511A53"/>
    <w:rsid w:val="00512ED4"/>
    <w:rsid w:val="0051361E"/>
    <w:rsid w:val="00513BE7"/>
    <w:rsid w:val="005150A6"/>
    <w:rsid w:val="005200D7"/>
    <w:rsid w:val="0052086D"/>
    <w:rsid w:val="005216F7"/>
    <w:rsid w:val="00521B31"/>
    <w:rsid w:val="0052285E"/>
    <w:rsid w:val="00522907"/>
    <w:rsid w:val="0052320E"/>
    <w:rsid w:val="00524427"/>
    <w:rsid w:val="00525037"/>
    <w:rsid w:val="00526828"/>
    <w:rsid w:val="00527155"/>
    <w:rsid w:val="005272BB"/>
    <w:rsid w:val="00531D40"/>
    <w:rsid w:val="0053229A"/>
    <w:rsid w:val="00532373"/>
    <w:rsid w:val="0053320E"/>
    <w:rsid w:val="005368A9"/>
    <w:rsid w:val="005369ED"/>
    <w:rsid w:val="00536C0E"/>
    <w:rsid w:val="005403F4"/>
    <w:rsid w:val="0054145A"/>
    <w:rsid w:val="005415BE"/>
    <w:rsid w:val="005416AD"/>
    <w:rsid w:val="00541BE6"/>
    <w:rsid w:val="00542519"/>
    <w:rsid w:val="00542EEE"/>
    <w:rsid w:val="00546154"/>
    <w:rsid w:val="00546180"/>
    <w:rsid w:val="00550EE4"/>
    <w:rsid w:val="00551D00"/>
    <w:rsid w:val="0055353D"/>
    <w:rsid w:val="00554EEF"/>
    <w:rsid w:val="00555249"/>
    <w:rsid w:val="00555B8C"/>
    <w:rsid w:val="00560560"/>
    <w:rsid w:val="005613CA"/>
    <w:rsid w:val="005616E1"/>
    <w:rsid w:val="005618EE"/>
    <w:rsid w:val="00561CDE"/>
    <w:rsid w:val="00561DA2"/>
    <w:rsid w:val="00565787"/>
    <w:rsid w:val="00565A15"/>
    <w:rsid w:val="00565BCC"/>
    <w:rsid w:val="005701BF"/>
    <w:rsid w:val="00570DEA"/>
    <w:rsid w:val="005719A9"/>
    <w:rsid w:val="0057253D"/>
    <w:rsid w:val="0057573E"/>
    <w:rsid w:val="00576F92"/>
    <w:rsid w:val="005824C1"/>
    <w:rsid w:val="00583E8D"/>
    <w:rsid w:val="00586D70"/>
    <w:rsid w:val="00587424"/>
    <w:rsid w:val="00587910"/>
    <w:rsid w:val="0059067F"/>
    <w:rsid w:val="00591576"/>
    <w:rsid w:val="005920B3"/>
    <w:rsid w:val="00593D22"/>
    <w:rsid w:val="00594FE0"/>
    <w:rsid w:val="005951C9"/>
    <w:rsid w:val="005968CC"/>
    <w:rsid w:val="005A12A2"/>
    <w:rsid w:val="005A177B"/>
    <w:rsid w:val="005A65DF"/>
    <w:rsid w:val="005A6D8B"/>
    <w:rsid w:val="005A74EC"/>
    <w:rsid w:val="005B0C66"/>
    <w:rsid w:val="005B18F6"/>
    <w:rsid w:val="005B1BD0"/>
    <w:rsid w:val="005B4699"/>
    <w:rsid w:val="005B6C45"/>
    <w:rsid w:val="005C31F2"/>
    <w:rsid w:val="005C377E"/>
    <w:rsid w:val="005C413F"/>
    <w:rsid w:val="005C6580"/>
    <w:rsid w:val="005C7439"/>
    <w:rsid w:val="005C798B"/>
    <w:rsid w:val="005D2B84"/>
    <w:rsid w:val="005D464F"/>
    <w:rsid w:val="005D565C"/>
    <w:rsid w:val="005E161D"/>
    <w:rsid w:val="005E2701"/>
    <w:rsid w:val="005E2A83"/>
    <w:rsid w:val="005E48FC"/>
    <w:rsid w:val="005E4C22"/>
    <w:rsid w:val="005E5EC4"/>
    <w:rsid w:val="005E5F76"/>
    <w:rsid w:val="005E728F"/>
    <w:rsid w:val="005F03A9"/>
    <w:rsid w:val="005F4DE2"/>
    <w:rsid w:val="005F51B2"/>
    <w:rsid w:val="005F70D2"/>
    <w:rsid w:val="005F79B7"/>
    <w:rsid w:val="00600000"/>
    <w:rsid w:val="00600961"/>
    <w:rsid w:val="006026E0"/>
    <w:rsid w:val="00604160"/>
    <w:rsid w:val="0060454A"/>
    <w:rsid w:val="0060481D"/>
    <w:rsid w:val="00604FBF"/>
    <w:rsid w:val="0060683A"/>
    <w:rsid w:val="00606B53"/>
    <w:rsid w:val="00607D64"/>
    <w:rsid w:val="00610A0E"/>
    <w:rsid w:val="00610D5F"/>
    <w:rsid w:val="006112F9"/>
    <w:rsid w:val="00612FCF"/>
    <w:rsid w:val="00613A69"/>
    <w:rsid w:val="00615BE2"/>
    <w:rsid w:val="006176FB"/>
    <w:rsid w:val="006204BC"/>
    <w:rsid w:val="006207C7"/>
    <w:rsid w:val="0062275D"/>
    <w:rsid w:val="00623470"/>
    <w:rsid w:val="00624A4D"/>
    <w:rsid w:val="006259A1"/>
    <w:rsid w:val="00627265"/>
    <w:rsid w:val="00627BFA"/>
    <w:rsid w:val="006316D4"/>
    <w:rsid w:val="0063371C"/>
    <w:rsid w:val="00635323"/>
    <w:rsid w:val="00635661"/>
    <w:rsid w:val="00637A1B"/>
    <w:rsid w:val="0064033E"/>
    <w:rsid w:val="00647EBC"/>
    <w:rsid w:val="00651B0F"/>
    <w:rsid w:val="00655A8A"/>
    <w:rsid w:val="00655FD6"/>
    <w:rsid w:val="006627CB"/>
    <w:rsid w:val="00662CFD"/>
    <w:rsid w:val="00664562"/>
    <w:rsid w:val="006656FE"/>
    <w:rsid w:val="00666577"/>
    <w:rsid w:val="00666BE1"/>
    <w:rsid w:val="006671D5"/>
    <w:rsid w:val="006675DC"/>
    <w:rsid w:val="00667DCB"/>
    <w:rsid w:val="00667FCE"/>
    <w:rsid w:val="00670034"/>
    <w:rsid w:val="00670972"/>
    <w:rsid w:val="00670DE6"/>
    <w:rsid w:val="00673F17"/>
    <w:rsid w:val="006751C5"/>
    <w:rsid w:val="0067620E"/>
    <w:rsid w:val="00676B64"/>
    <w:rsid w:val="00680D8C"/>
    <w:rsid w:val="0068172A"/>
    <w:rsid w:val="0068194B"/>
    <w:rsid w:val="00686729"/>
    <w:rsid w:val="00687F43"/>
    <w:rsid w:val="00691711"/>
    <w:rsid w:val="0069207B"/>
    <w:rsid w:val="00692232"/>
    <w:rsid w:val="006938C7"/>
    <w:rsid w:val="006948B1"/>
    <w:rsid w:val="00695EEB"/>
    <w:rsid w:val="006962D6"/>
    <w:rsid w:val="00697166"/>
    <w:rsid w:val="00697B89"/>
    <w:rsid w:val="006A299D"/>
    <w:rsid w:val="006A2F11"/>
    <w:rsid w:val="006A3986"/>
    <w:rsid w:val="006A3B78"/>
    <w:rsid w:val="006A4D4B"/>
    <w:rsid w:val="006A4FE1"/>
    <w:rsid w:val="006A5273"/>
    <w:rsid w:val="006A6E7E"/>
    <w:rsid w:val="006A744B"/>
    <w:rsid w:val="006B04EC"/>
    <w:rsid w:val="006B2061"/>
    <w:rsid w:val="006B22E2"/>
    <w:rsid w:val="006B31A2"/>
    <w:rsid w:val="006B53EA"/>
    <w:rsid w:val="006B6A30"/>
    <w:rsid w:val="006B7441"/>
    <w:rsid w:val="006C01F1"/>
    <w:rsid w:val="006C03F8"/>
    <w:rsid w:val="006C1C8A"/>
    <w:rsid w:val="006C2B92"/>
    <w:rsid w:val="006C3324"/>
    <w:rsid w:val="006C3915"/>
    <w:rsid w:val="006C6EC4"/>
    <w:rsid w:val="006C7BF4"/>
    <w:rsid w:val="006D102B"/>
    <w:rsid w:val="006D402D"/>
    <w:rsid w:val="006D41A2"/>
    <w:rsid w:val="006D4DDE"/>
    <w:rsid w:val="006D5578"/>
    <w:rsid w:val="006E0A6C"/>
    <w:rsid w:val="006E33B6"/>
    <w:rsid w:val="006E3873"/>
    <w:rsid w:val="006E7B57"/>
    <w:rsid w:val="006F1461"/>
    <w:rsid w:val="006F546F"/>
    <w:rsid w:val="006F61FC"/>
    <w:rsid w:val="006F65BC"/>
    <w:rsid w:val="006F7583"/>
    <w:rsid w:val="006F7C70"/>
    <w:rsid w:val="007003E4"/>
    <w:rsid w:val="00701495"/>
    <w:rsid w:val="00704CC2"/>
    <w:rsid w:val="00705E0D"/>
    <w:rsid w:val="00706F82"/>
    <w:rsid w:val="00707EF8"/>
    <w:rsid w:val="00710B59"/>
    <w:rsid w:val="00713D7B"/>
    <w:rsid w:val="007166C2"/>
    <w:rsid w:val="00717F9A"/>
    <w:rsid w:val="00720C63"/>
    <w:rsid w:val="00720D81"/>
    <w:rsid w:val="007223B7"/>
    <w:rsid w:val="00724F99"/>
    <w:rsid w:val="0072539C"/>
    <w:rsid w:val="0072761E"/>
    <w:rsid w:val="00727F14"/>
    <w:rsid w:val="0073135B"/>
    <w:rsid w:val="007329AD"/>
    <w:rsid w:val="0073334D"/>
    <w:rsid w:val="0073504A"/>
    <w:rsid w:val="007352D7"/>
    <w:rsid w:val="00736088"/>
    <w:rsid w:val="007362D5"/>
    <w:rsid w:val="007371D1"/>
    <w:rsid w:val="00737767"/>
    <w:rsid w:val="00740650"/>
    <w:rsid w:val="00740E0C"/>
    <w:rsid w:val="007410D9"/>
    <w:rsid w:val="007417EC"/>
    <w:rsid w:val="00741DEF"/>
    <w:rsid w:val="0074464F"/>
    <w:rsid w:val="00744BE1"/>
    <w:rsid w:val="00744E45"/>
    <w:rsid w:val="007458EB"/>
    <w:rsid w:val="00746B38"/>
    <w:rsid w:val="00747B1D"/>
    <w:rsid w:val="007500AD"/>
    <w:rsid w:val="007510D0"/>
    <w:rsid w:val="007519C1"/>
    <w:rsid w:val="00751BBD"/>
    <w:rsid w:val="00754C27"/>
    <w:rsid w:val="0075640F"/>
    <w:rsid w:val="00756B03"/>
    <w:rsid w:val="00757BF2"/>
    <w:rsid w:val="007636D5"/>
    <w:rsid w:val="00764F21"/>
    <w:rsid w:val="00765910"/>
    <w:rsid w:val="00765E07"/>
    <w:rsid w:val="00773E77"/>
    <w:rsid w:val="00773E93"/>
    <w:rsid w:val="007841C0"/>
    <w:rsid w:val="0078486F"/>
    <w:rsid w:val="00787398"/>
    <w:rsid w:val="00787E5A"/>
    <w:rsid w:val="0079506B"/>
    <w:rsid w:val="0079622A"/>
    <w:rsid w:val="00796524"/>
    <w:rsid w:val="007A30E4"/>
    <w:rsid w:val="007A417D"/>
    <w:rsid w:val="007A6169"/>
    <w:rsid w:val="007A78AD"/>
    <w:rsid w:val="007A7FA0"/>
    <w:rsid w:val="007B11B3"/>
    <w:rsid w:val="007B528B"/>
    <w:rsid w:val="007C2A1A"/>
    <w:rsid w:val="007C310A"/>
    <w:rsid w:val="007C6944"/>
    <w:rsid w:val="007C6C5F"/>
    <w:rsid w:val="007D2850"/>
    <w:rsid w:val="007D5875"/>
    <w:rsid w:val="007D5BA6"/>
    <w:rsid w:val="007D6A61"/>
    <w:rsid w:val="007D7D9B"/>
    <w:rsid w:val="007E0D7B"/>
    <w:rsid w:val="007E35A7"/>
    <w:rsid w:val="007E5F7C"/>
    <w:rsid w:val="007E6520"/>
    <w:rsid w:val="007E6F2E"/>
    <w:rsid w:val="007F06EF"/>
    <w:rsid w:val="007F119A"/>
    <w:rsid w:val="007F420C"/>
    <w:rsid w:val="007F6E43"/>
    <w:rsid w:val="007F7708"/>
    <w:rsid w:val="007F7C3F"/>
    <w:rsid w:val="00805BCF"/>
    <w:rsid w:val="0080646B"/>
    <w:rsid w:val="008202A5"/>
    <w:rsid w:val="0082104E"/>
    <w:rsid w:val="00823129"/>
    <w:rsid w:val="0082392E"/>
    <w:rsid w:val="0082478A"/>
    <w:rsid w:val="008249A8"/>
    <w:rsid w:val="00825ED7"/>
    <w:rsid w:val="00826ACB"/>
    <w:rsid w:val="00826F7B"/>
    <w:rsid w:val="00831DC6"/>
    <w:rsid w:val="00832456"/>
    <w:rsid w:val="00833BDD"/>
    <w:rsid w:val="00835B61"/>
    <w:rsid w:val="008404E0"/>
    <w:rsid w:val="00847CC7"/>
    <w:rsid w:val="00850417"/>
    <w:rsid w:val="00853AE5"/>
    <w:rsid w:val="00853D0D"/>
    <w:rsid w:val="00856586"/>
    <w:rsid w:val="0085663D"/>
    <w:rsid w:val="00861529"/>
    <w:rsid w:val="0086180E"/>
    <w:rsid w:val="00861E91"/>
    <w:rsid w:val="0086245B"/>
    <w:rsid w:val="008637E7"/>
    <w:rsid w:val="00864A4C"/>
    <w:rsid w:val="00865451"/>
    <w:rsid w:val="008720C9"/>
    <w:rsid w:val="008756D4"/>
    <w:rsid w:val="008759A9"/>
    <w:rsid w:val="00875FC6"/>
    <w:rsid w:val="008773CD"/>
    <w:rsid w:val="00880639"/>
    <w:rsid w:val="00880941"/>
    <w:rsid w:val="008844DE"/>
    <w:rsid w:val="00887D92"/>
    <w:rsid w:val="00890277"/>
    <w:rsid w:val="0089332A"/>
    <w:rsid w:val="008942F2"/>
    <w:rsid w:val="008958E3"/>
    <w:rsid w:val="00897F16"/>
    <w:rsid w:val="008A02B5"/>
    <w:rsid w:val="008A1DBA"/>
    <w:rsid w:val="008A2215"/>
    <w:rsid w:val="008A2610"/>
    <w:rsid w:val="008A33AB"/>
    <w:rsid w:val="008A58F7"/>
    <w:rsid w:val="008A61B6"/>
    <w:rsid w:val="008A6426"/>
    <w:rsid w:val="008A706B"/>
    <w:rsid w:val="008B1543"/>
    <w:rsid w:val="008B1F2C"/>
    <w:rsid w:val="008B2CD4"/>
    <w:rsid w:val="008B61DC"/>
    <w:rsid w:val="008B6E97"/>
    <w:rsid w:val="008B73AD"/>
    <w:rsid w:val="008C0CEF"/>
    <w:rsid w:val="008C4BDF"/>
    <w:rsid w:val="008C5088"/>
    <w:rsid w:val="008D20D2"/>
    <w:rsid w:val="008D51B8"/>
    <w:rsid w:val="008D5BA4"/>
    <w:rsid w:val="008D6DA8"/>
    <w:rsid w:val="008E0A5E"/>
    <w:rsid w:val="008E11B0"/>
    <w:rsid w:val="008E2325"/>
    <w:rsid w:val="008E2652"/>
    <w:rsid w:val="008E55BB"/>
    <w:rsid w:val="008E5CD4"/>
    <w:rsid w:val="008E6F70"/>
    <w:rsid w:val="008E73BC"/>
    <w:rsid w:val="008F063A"/>
    <w:rsid w:val="008F1CC2"/>
    <w:rsid w:val="008F21BE"/>
    <w:rsid w:val="008F5F51"/>
    <w:rsid w:val="0090144E"/>
    <w:rsid w:val="00904511"/>
    <w:rsid w:val="00905E5E"/>
    <w:rsid w:val="00906EE4"/>
    <w:rsid w:val="00907533"/>
    <w:rsid w:val="00911BC6"/>
    <w:rsid w:val="00911EBC"/>
    <w:rsid w:val="00912FB0"/>
    <w:rsid w:val="0091400B"/>
    <w:rsid w:val="00915021"/>
    <w:rsid w:val="0091531D"/>
    <w:rsid w:val="009175AA"/>
    <w:rsid w:val="009215DE"/>
    <w:rsid w:val="00923273"/>
    <w:rsid w:val="009249A0"/>
    <w:rsid w:val="009257AB"/>
    <w:rsid w:val="0092709D"/>
    <w:rsid w:val="0093012F"/>
    <w:rsid w:val="009315D2"/>
    <w:rsid w:val="00932970"/>
    <w:rsid w:val="00934006"/>
    <w:rsid w:val="009340F6"/>
    <w:rsid w:val="009347AB"/>
    <w:rsid w:val="00934E8D"/>
    <w:rsid w:val="00935978"/>
    <w:rsid w:val="0093777D"/>
    <w:rsid w:val="009412AC"/>
    <w:rsid w:val="00944B9F"/>
    <w:rsid w:val="009469AE"/>
    <w:rsid w:val="00947A71"/>
    <w:rsid w:val="00950B1D"/>
    <w:rsid w:val="00952E33"/>
    <w:rsid w:val="009579AD"/>
    <w:rsid w:val="00960040"/>
    <w:rsid w:val="00960153"/>
    <w:rsid w:val="009601AE"/>
    <w:rsid w:val="00960E6F"/>
    <w:rsid w:val="009614DA"/>
    <w:rsid w:val="00961B44"/>
    <w:rsid w:val="00962732"/>
    <w:rsid w:val="00964252"/>
    <w:rsid w:val="00966DB4"/>
    <w:rsid w:val="009674B3"/>
    <w:rsid w:val="00967D0F"/>
    <w:rsid w:val="0097052B"/>
    <w:rsid w:val="00970D83"/>
    <w:rsid w:val="00970DA3"/>
    <w:rsid w:val="00971C6D"/>
    <w:rsid w:val="009725D2"/>
    <w:rsid w:val="00973AC9"/>
    <w:rsid w:val="00973DE5"/>
    <w:rsid w:val="0097423D"/>
    <w:rsid w:val="00980986"/>
    <w:rsid w:val="00981CC0"/>
    <w:rsid w:val="00981DF3"/>
    <w:rsid w:val="0098214D"/>
    <w:rsid w:val="0098373C"/>
    <w:rsid w:val="00984EBC"/>
    <w:rsid w:val="009860A4"/>
    <w:rsid w:val="00986228"/>
    <w:rsid w:val="00990822"/>
    <w:rsid w:val="009910D2"/>
    <w:rsid w:val="009915A8"/>
    <w:rsid w:val="00993D4F"/>
    <w:rsid w:val="009945DE"/>
    <w:rsid w:val="00994E56"/>
    <w:rsid w:val="00994F8E"/>
    <w:rsid w:val="00995568"/>
    <w:rsid w:val="00996492"/>
    <w:rsid w:val="00996AB4"/>
    <w:rsid w:val="009A1875"/>
    <w:rsid w:val="009A2E41"/>
    <w:rsid w:val="009A4A47"/>
    <w:rsid w:val="009A4F7B"/>
    <w:rsid w:val="009A55F4"/>
    <w:rsid w:val="009A5868"/>
    <w:rsid w:val="009A6BA2"/>
    <w:rsid w:val="009B020D"/>
    <w:rsid w:val="009B1FE3"/>
    <w:rsid w:val="009B4D93"/>
    <w:rsid w:val="009B5C9F"/>
    <w:rsid w:val="009B70BA"/>
    <w:rsid w:val="009C0E63"/>
    <w:rsid w:val="009C0E81"/>
    <w:rsid w:val="009C2156"/>
    <w:rsid w:val="009C2439"/>
    <w:rsid w:val="009C2724"/>
    <w:rsid w:val="009C5EAF"/>
    <w:rsid w:val="009C68FF"/>
    <w:rsid w:val="009D0E73"/>
    <w:rsid w:val="009D1C3A"/>
    <w:rsid w:val="009D6E0B"/>
    <w:rsid w:val="009D770D"/>
    <w:rsid w:val="009D7A3B"/>
    <w:rsid w:val="009E3A17"/>
    <w:rsid w:val="009E6864"/>
    <w:rsid w:val="009E7D39"/>
    <w:rsid w:val="009F0BF0"/>
    <w:rsid w:val="009F15FA"/>
    <w:rsid w:val="009F2F67"/>
    <w:rsid w:val="009F301A"/>
    <w:rsid w:val="009F5654"/>
    <w:rsid w:val="009F57EB"/>
    <w:rsid w:val="009F7762"/>
    <w:rsid w:val="00A00D6A"/>
    <w:rsid w:val="00A01181"/>
    <w:rsid w:val="00A01814"/>
    <w:rsid w:val="00A021BD"/>
    <w:rsid w:val="00A04922"/>
    <w:rsid w:val="00A04BE4"/>
    <w:rsid w:val="00A05243"/>
    <w:rsid w:val="00A05B2B"/>
    <w:rsid w:val="00A060F3"/>
    <w:rsid w:val="00A0669D"/>
    <w:rsid w:val="00A076DA"/>
    <w:rsid w:val="00A10C42"/>
    <w:rsid w:val="00A128E8"/>
    <w:rsid w:val="00A13FD0"/>
    <w:rsid w:val="00A2293B"/>
    <w:rsid w:val="00A2476C"/>
    <w:rsid w:val="00A25B8C"/>
    <w:rsid w:val="00A27B95"/>
    <w:rsid w:val="00A30D63"/>
    <w:rsid w:val="00A32031"/>
    <w:rsid w:val="00A32899"/>
    <w:rsid w:val="00A32B25"/>
    <w:rsid w:val="00A33D55"/>
    <w:rsid w:val="00A35300"/>
    <w:rsid w:val="00A36644"/>
    <w:rsid w:val="00A36A1A"/>
    <w:rsid w:val="00A36A80"/>
    <w:rsid w:val="00A37E67"/>
    <w:rsid w:val="00A46625"/>
    <w:rsid w:val="00A46AF7"/>
    <w:rsid w:val="00A505C7"/>
    <w:rsid w:val="00A55538"/>
    <w:rsid w:val="00A56260"/>
    <w:rsid w:val="00A56AC5"/>
    <w:rsid w:val="00A603BC"/>
    <w:rsid w:val="00A60BEF"/>
    <w:rsid w:val="00A61B21"/>
    <w:rsid w:val="00A61C39"/>
    <w:rsid w:val="00A62906"/>
    <w:rsid w:val="00A629E7"/>
    <w:rsid w:val="00A63591"/>
    <w:rsid w:val="00A6524E"/>
    <w:rsid w:val="00A666B4"/>
    <w:rsid w:val="00A66CC8"/>
    <w:rsid w:val="00A722C0"/>
    <w:rsid w:val="00A733F1"/>
    <w:rsid w:val="00A73A3C"/>
    <w:rsid w:val="00A73F2A"/>
    <w:rsid w:val="00A7475D"/>
    <w:rsid w:val="00A755BC"/>
    <w:rsid w:val="00A76135"/>
    <w:rsid w:val="00A8258D"/>
    <w:rsid w:val="00A841CB"/>
    <w:rsid w:val="00A84E4A"/>
    <w:rsid w:val="00A90789"/>
    <w:rsid w:val="00A9145F"/>
    <w:rsid w:val="00A92361"/>
    <w:rsid w:val="00A93813"/>
    <w:rsid w:val="00A94A0C"/>
    <w:rsid w:val="00A94A9E"/>
    <w:rsid w:val="00A95B96"/>
    <w:rsid w:val="00A964AA"/>
    <w:rsid w:val="00A96B30"/>
    <w:rsid w:val="00A96BE0"/>
    <w:rsid w:val="00AA1064"/>
    <w:rsid w:val="00AA1D9F"/>
    <w:rsid w:val="00AA20EA"/>
    <w:rsid w:val="00AA35E3"/>
    <w:rsid w:val="00AA4B6C"/>
    <w:rsid w:val="00AA4D3F"/>
    <w:rsid w:val="00AB09FC"/>
    <w:rsid w:val="00AB17E4"/>
    <w:rsid w:val="00AB1FAB"/>
    <w:rsid w:val="00AB2124"/>
    <w:rsid w:val="00AB21F9"/>
    <w:rsid w:val="00AB38DA"/>
    <w:rsid w:val="00AB4C1C"/>
    <w:rsid w:val="00AB55D0"/>
    <w:rsid w:val="00AC2CDF"/>
    <w:rsid w:val="00AC334A"/>
    <w:rsid w:val="00AC38D2"/>
    <w:rsid w:val="00AC4652"/>
    <w:rsid w:val="00AC4EDE"/>
    <w:rsid w:val="00AD0527"/>
    <w:rsid w:val="00AD1880"/>
    <w:rsid w:val="00AD1FBE"/>
    <w:rsid w:val="00AD2BA4"/>
    <w:rsid w:val="00AD3C43"/>
    <w:rsid w:val="00AD468B"/>
    <w:rsid w:val="00AD47FE"/>
    <w:rsid w:val="00AD5C82"/>
    <w:rsid w:val="00AE6984"/>
    <w:rsid w:val="00AF01C1"/>
    <w:rsid w:val="00AF0714"/>
    <w:rsid w:val="00AF38BB"/>
    <w:rsid w:val="00B016F5"/>
    <w:rsid w:val="00B0204F"/>
    <w:rsid w:val="00B022B8"/>
    <w:rsid w:val="00B024B4"/>
    <w:rsid w:val="00B04076"/>
    <w:rsid w:val="00B04289"/>
    <w:rsid w:val="00B04B5A"/>
    <w:rsid w:val="00B06F17"/>
    <w:rsid w:val="00B1038A"/>
    <w:rsid w:val="00B14138"/>
    <w:rsid w:val="00B171D3"/>
    <w:rsid w:val="00B17749"/>
    <w:rsid w:val="00B17C42"/>
    <w:rsid w:val="00B201F4"/>
    <w:rsid w:val="00B226E8"/>
    <w:rsid w:val="00B233DB"/>
    <w:rsid w:val="00B233FC"/>
    <w:rsid w:val="00B244C9"/>
    <w:rsid w:val="00B2458F"/>
    <w:rsid w:val="00B25042"/>
    <w:rsid w:val="00B277DF"/>
    <w:rsid w:val="00B30E26"/>
    <w:rsid w:val="00B3129B"/>
    <w:rsid w:val="00B3322C"/>
    <w:rsid w:val="00B349B4"/>
    <w:rsid w:val="00B360F7"/>
    <w:rsid w:val="00B36303"/>
    <w:rsid w:val="00B4157E"/>
    <w:rsid w:val="00B41C5B"/>
    <w:rsid w:val="00B41DBD"/>
    <w:rsid w:val="00B43512"/>
    <w:rsid w:val="00B446B0"/>
    <w:rsid w:val="00B4482A"/>
    <w:rsid w:val="00B45B7A"/>
    <w:rsid w:val="00B46797"/>
    <w:rsid w:val="00B469D3"/>
    <w:rsid w:val="00B47736"/>
    <w:rsid w:val="00B503EA"/>
    <w:rsid w:val="00B560CC"/>
    <w:rsid w:val="00B56C03"/>
    <w:rsid w:val="00B605F7"/>
    <w:rsid w:val="00B623A1"/>
    <w:rsid w:val="00B64349"/>
    <w:rsid w:val="00B655B4"/>
    <w:rsid w:val="00B66DBD"/>
    <w:rsid w:val="00B6721D"/>
    <w:rsid w:val="00B67A2E"/>
    <w:rsid w:val="00B716B9"/>
    <w:rsid w:val="00B71AFB"/>
    <w:rsid w:val="00B7338F"/>
    <w:rsid w:val="00B746B4"/>
    <w:rsid w:val="00B749B3"/>
    <w:rsid w:val="00B752E0"/>
    <w:rsid w:val="00B813D4"/>
    <w:rsid w:val="00B82C79"/>
    <w:rsid w:val="00B83F0B"/>
    <w:rsid w:val="00B86FAD"/>
    <w:rsid w:val="00B90E22"/>
    <w:rsid w:val="00B941C0"/>
    <w:rsid w:val="00B9441C"/>
    <w:rsid w:val="00BA0256"/>
    <w:rsid w:val="00BA0838"/>
    <w:rsid w:val="00BA1D03"/>
    <w:rsid w:val="00BA39ED"/>
    <w:rsid w:val="00BA6B6E"/>
    <w:rsid w:val="00BB0306"/>
    <w:rsid w:val="00BB05CB"/>
    <w:rsid w:val="00BB20D0"/>
    <w:rsid w:val="00BB26AC"/>
    <w:rsid w:val="00BB27C1"/>
    <w:rsid w:val="00BB4BAE"/>
    <w:rsid w:val="00BB7C77"/>
    <w:rsid w:val="00BC1491"/>
    <w:rsid w:val="00BC2ED7"/>
    <w:rsid w:val="00BC53E3"/>
    <w:rsid w:val="00BC7525"/>
    <w:rsid w:val="00BD0371"/>
    <w:rsid w:val="00BD2501"/>
    <w:rsid w:val="00BD2E55"/>
    <w:rsid w:val="00BD6079"/>
    <w:rsid w:val="00BD6DEB"/>
    <w:rsid w:val="00BE11CA"/>
    <w:rsid w:val="00BE30C6"/>
    <w:rsid w:val="00BE3FA7"/>
    <w:rsid w:val="00BE44F7"/>
    <w:rsid w:val="00BE602E"/>
    <w:rsid w:val="00BE7D07"/>
    <w:rsid w:val="00BF0944"/>
    <w:rsid w:val="00C0112F"/>
    <w:rsid w:val="00C014EE"/>
    <w:rsid w:val="00C01DE5"/>
    <w:rsid w:val="00C01ECD"/>
    <w:rsid w:val="00C0269D"/>
    <w:rsid w:val="00C057AA"/>
    <w:rsid w:val="00C07FED"/>
    <w:rsid w:val="00C1226F"/>
    <w:rsid w:val="00C1258A"/>
    <w:rsid w:val="00C12AFA"/>
    <w:rsid w:val="00C1332E"/>
    <w:rsid w:val="00C13EE9"/>
    <w:rsid w:val="00C16633"/>
    <w:rsid w:val="00C17519"/>
    <w:rsid w:val="00C20432"/>
    <w:rsid w:val="00C21D1A"/>
    <w:rsid w:val="00C25010"/>
    <w:rsid w:val="00C25043"/>
    <w:rsid w:val="00C26803"/>
    <w:rsid w:val="00C26C86"/>
    <w:rsid w:val="00C3040F"/>
    <w:rsid w:val="00C31CDF"/>
    <w:rsid w:val="00C32C21"/>
    <w:rsid w:val="00C32D74"/>
    <w:rsid w:val="00C33019"/>
    <w:rsid w:val="00C33427"/>
    <w:rsid w:val="00C33CBA"/>
    <w:rsid w:val="00C3655B"/>
    <w:rsid w:val="00C36EB5"/>
    <w:rsid w:val="00C40397"/>
    <w:rsid w:val="00C42C90"/>
    <w:rsid w:val="00C447B6"/>
    <w:rsid w:val="00C44BF8"/>
    <w:rsid w:val="00C44DC6"/>
    <w:rsid w:val="00C46700"/>
    <w:rsid w:val="00C473DA"/>
    <w:rsid w:val="00C47AB2"/>
    <w:rsid w:val="00C55706"/>
    <w:rsid w:val="00C616F2"/>
    <w:rsid w:val="00C6184F"/>
    <w:rsid w:val="00C61C38"/>
    <w:rsid w:val="00C622DE"/>
    <w:rsid w:val="00C626EA"/>
    <w:rsid w:val="00C63319"/>
    <w:rsid w:val="00C64D94"/>
    <w:rsid w:val="00C65D43"/>
    <w:rsid w:val="00C666EE"/>
    <w:rsid w:val="00C720F6"/>
    <w:rsid w:val="00C726CA"/>
    <w:rsid w:val="00C75B36"/>
    <w:rsid w:val="00C76A2D"/>
    <w:rsid w:val="00C804B6"/>
    <w:rsid w:val="00C80E94"/>
    <w:rsid w:val="00C81F6B"/>
    <w:rsid w:val="00C8306D"/>
    <w:rsid w:val="00C84898"/>
    <w:rsid w:val="00C85568"/>
    <w:rsid w:val="00C857BE"/>
    <w:rsid w:val="00C8700A"/>
    <w:rsid w:val="00C903EC"/>
    <w:rsid w:val="00C91216"/>
    <w:rsid w:val="00C91226"/>
    <w:rsid w:val="00C91A09"/>
    <w:rsid w:val="00C91C07"/>
    <w:rsid w:val="00C93B59"/>
    <w:rsid w:val="00C93D68"/>
    <w:rsid w:val="00C949DB"/>
    <w:rsid w:val="00C96EE1"/>
    <w:rsid w:val="00C97ADE"/>
    <w:rsid w:val="00C97D5E"/>
    <w:rsid w:val="00C97E08"/>
    <w:rsid w:val="00CA32D6"/>
    <w:rsid w:val="00CA733A"/>
    <w:rsid w:val="00CA7AFD"/>
    <w:rsid w:val="00CA7C59"/>
    <w:rsid w:val="00CB0D75"/>
    <w:rsid w:val="00CB2559"/>
    <w:rsid w:val="00CB5732"/>
    <w:rsid w:val="00CC0E2C"/>
    <w:rsid w:val="00CC2EAE"/>
    <w:rsid w:val="00CC3780"/>
    <w:rsid w:val="00CC3970"/>
    <w:rsid w:val="00CC43F7"/>
    <w:rsid w:val="00CD0861"/>
    <w:rsid w:val="00CD3576"/>
    <w:rsid w:val="00CD56E4"/>
    <w:rsid w:val="00CD5DEC"/>
    <w:rsid w:val="00CD6029"/>
    <w:rsid w:val="00CD759F"/>
    <w:rsid w:val="00CD7D65"/>
    <w:rsid w:val="00CE1987"/>
    <w:rsid w:val="00CE30F7"/>
    <w:rsid w:val="00CE5375"/>
    <w:rsid w:val="00CE5495"/>
    <w:rsid w:val="00CE5DB7"/>
    <w:rsid w:val="00CE7329"/>
    <w:rsid w:val="00CF1023"/>
    <w:rsid w:val="00CF139D"/>
    <w:rsid w:val="00CF2674"/>
    <w:rsid w:val="00CF433F"/>
    <w:rsid w:val="00CF58C9"/>
    <w:rsid w:val="00CF685E"/>
    <w:rsid w:val="00CF728A"/>
    <w:rsid w:val="00D00076"/>
    <w:rsid w:val="00D016D6"/>
    <w:rsid w:val="00D02583"/>
    <w:rsid w:val="00D029D2"/>
    <w:rsid w:val="00D0329A"/>
    <w:rsid w:val="00D05236"/>
    <w:rsid w:val="00D05345"/>
    <w:rsid w:val="00D0538E"/>
    <w:rsid w:val="00D05732"/>
    <w:rsid w:val="00D07EA9"/>
    <w:rsid w:val="00D104C9"/>
    <w:rsid w:val="00D12CCF"/>
    <w:rsid w:val="00D13128"/>
    <w:rsid w:val="00D15BD4"/>
    <w:rsid w:val="00D17688"/>
    <w:rsid w:val="00D20AD8"/>
    <w:rsid w:val="00D23E8F"/>
    <w:rsid w:val="00D25255"/>
    <w:rsid w:val="00D30C85"/>
    <w:rsid w:val="00D3323B"/>
    <w:rsid w:val="00D3355A"/>
    <w:rsid w:val="00D341F6"/>
    <w:rsid w:val="00D34DCC"/>
    <w:rsid w:val="00D37B2E"/>
    <w:rsid w:val="00D4028E"/>
    <w:rsid w:val="00D406E0"/>
    <w:rsid w:val="00D42C89"/>
    <w:rsid w:val="00D43202"/>
    <w:rsid w:val="00D43A24"/>
    <w:rsid w:val="00D4677B"/>
    <w:rsid w:val="00D470AC"/>
    <w:rsid w:val="00D508A0"/>
    <w:rsid w:val="00D50D32"/>
    <w:rsid w:val="00D51C43"/>
    <w:rsid w:val="00D51CA5"/>
    <w:rsid w:val="00D51F1E"/>
    <w:rsid w:val="00D521C6"/>
    <w:rsid w:val="00D52E4C"/>
    <w:rsid w:val="00D5505E"/>
    <w:rsid w:val="00D5586F"/>
    <w:rsid w:val="00D57EE0"/>
    <w:rsid w:val="00D608CF"/>
    <w:rsid w:val="00D61203"/>
    <w:rsid w:val="00D61FC8"/>
    <w:rsid w:val="00D6242E"/>
    <w:rsid w:val="00D6306C"/>
    <w:rsid w:val="00D66B4B"/>
    <w:rsid w:val="00D66D12"/>
    <w:rsid w:val="00D706D2"/>
    <w:rsid w:val="00D71B23"/>
    <w:rsid w:val="00D72315"/>
    <w:rsid w:val="00D72794"/>
    <w:rsid w:val="00D7480B"/>
    <w:rsid w:val="00D74E82"/>
    <w:rsid w:val="00D76BD5"/>
    <w:rsid w:val="00D7758D"/>
    <w:rsid w:val="00D77945"/>
    <w:rsid w:val="00D80AA5"/>
    <w:rsid w:val="00D83F88"/>
    <w:rsid w:val="00D84B62"/>
    <w:rsid w:val="00D866BE"/>
    <w:rsid w:val="00D870D4"/>
    <w:rsid w:val="00D90755"/>
    <w:rsid w:val="00D93352"/>
    <w:rsid w:val="00D963D8"/>
    <w:rsid w:val="00D972AB"/>
    <w:rsid w:val="00DA02E4"/>
    <w:rsid w:val="00DA07F5"/>
    <w:rsid w:val="00DA0D27"/>
    <w:rsid w:val="00DA0FA5"/>
    <w:rsid w:val="00DA19E7"/>
    <w:rsid w:val="00DA3C02"/>
    <w:rsid w:val="00DA468A"/>
    <w:rsid w:val="00DA7CA6"/>
    <w:rsid w:val="00DB11A6"/>
    <w:rsid w:val="00DB2367"/>
    <w:rsid w:val="00DB30A4"/>
    <w:rsid w:val="00DB61D3"/>
    <w:rsid w:val="00DB6564"/>
    <w:rsid w:val="00DB6676"/>
    <w:rsid w:val="00DB78B1"/>
    <w:rsid w:val="00DB7BDB"/>
    <w:rsid w:val="00DC0F9F"/>
    <w:rsid w:val="00DC12BB"/>
    <w:rsid w:val="00DC233B"/>
    <w:rsid w:val="00DC23E0"/>
    <w:rsid w:val="00DC254A"/>
    <w:rsid w:val="00DC3AED"/>
    <w:rsid w:val="00DC4122"/>
    <w:rsid w:val="00DC4887"/>
    <w:rsid w:val="00DC5318"/>
    <w:rsid w:val="00DC6511"/>
    <w:rsid w:val="00DC66CB"/>
    <w:rsid w:val="00DD0113"/>
    <w:rsid w:val="00DD5F5E"/>
    <w:rsid w:val="00DD603A"/>
    <w:rsid w:val="00DD756F"/>
    <w:rsid w:val="00DE0F3D"/>
    <w:rsid w:val="00DE2C07"/>
    <w:rsid w:val="00DE3014"/>
    <w:rsid w:val="00DE3E1B"/>
    <w:rsid w:val="00DE4689"/>
    <w:rsid w:val="00DE46B8"/>
    <w:rsid w:val="00DE4ED9"/>
    <w:rsid w:val="00DE6A32"/>
    <w:rsid w:val="00DF2100"/>
    <w:rsid w:val="00DF293B"/>
    <w:rsid w:val="00DF3EA7"/>
    <w:rsid w:val="00DF7F6D"/>
    <w:rsid w:val="00E02A4A"/>
    <w:rsid w:val="00E04614"/>
    <w:rsid w:val="00E04956"/>
    <w:rsid w:val="00E058C1"/>
    <w:rsid w:val="00E05C72"/>
    <w:rsid w:val="00E05FED"/>
    <w:rsid w:val="00E062F3"/>
    <w:rsid w:val="00E0758D"/>
    <w:rsid w:val="00E100CA"/>
    <w:rsid w:val="00E10BF1"/>
    <w:rsid w:val="00E11A2C"/>
    <w:rsid w:val="00E12523"/>
    <w:rsid w:val="00E12546"/>
    <w:rsid w:val="00E12BC9"/>
    <w:rsid w:val="00E12D69"/>
    <w:rsid w:val="00E1309B"/>
    <w:rsid w:val="00E145CB"/>
    <w:rsid w:val="00E156D7"/>
    <w:rsid w:val="00E1703E"/>
    <w:rsid w:val="00E20065"/>
    <w:rsid w:val="00E206EC"/>
    <w:rsid w:val="00E207DE"/>
    <w:rsid w:val="00E21518"/>
    <w:rsid w:val="00E22DC9"/>
    <w:rsid w:val="00E24C12"/>
    <w:rsid w:val="00E25B6D"/>
    <w:rsid w:val="00E276AA"/>
    <w:rsid w:val="00E338B5"/>
    <w:rsid w:val="00E33A12"/>
    <w:rsid w:val="00E342E4"/>
    <w:rsid w:val="00E35078"/>
    <w:rsid w:val="00E35E76"/>
    <w:rsid w:val="00E37373"/>
    <w:rsid w:val="00E375B9"/>
    <w:rsid w:val="00E378D1"/>
    <w:rsid w:val="00E37F32"/>
    <w:rsid w:val="00E37FB6"/>
    <w:rsid w:val="00E43AEF"/>
    <w:rsid w:val="00E45141"/>
    <w:rsid w:val="00E4533E"/>
    <w:rsid w:val="00E46252"/>
    <w:rsid w:val="00E46E44"/>
    <w:rsid w:val="00E475C8"/>
    <w:rsid w:val="00E5076E"/>
    <w:rsid w:val="00E50C77"/>
    <w:rsid w:val="00E512F7"/>
    <w:rsid w:val="00E539B4"/>
    <w:rsid w:val="00E55ACC"/>
    <w:rsid w:val="00E56ADB"/>
    <w:rsid w:val="00E56CC5"/>
    <w:rsid w:val="00E572FC"/>
    <w:rsid w:val="00E618E0"/>
    <w:rsid w:val="00E62086"/>
    <w:rsid w:val="00E62438"/>
    <w:rsid w:val="00E6411C"/>
    <w:rsid w:val="00E64552"/>
    <w:rsid w:val="00E65225"/>
    <w:rsid w:val="00E659EA"/>
    <w:rsid w:val="00E65AC4"/>
    <w:rsid w:val="00E665B9"/>
    <w:rsid w:val="00E66944"/>
    <w:rsid w:val="00E66FBE"/>
    <w:rsid w:val="00E670BD"/>
    <w:rsid w:val="00E70425"/>
    <w:rsid w:val="00E707E6"/>
    <w:rsid w:val="00E734ED"/>
    <w:rsid w:val="00E760FD"/>
    <w:rsid w:val="00E76A9D"/>
    <w:rsid w:val="00E8126D"/>
    <w:rsid w:val="00E836BC"/>
    <w:rsid w:val="00E83835"/>
    <w:rsid w:val="00E86006"/>
    <w:rsid w:val="00E864C4"/>
    <w:rsid w:val="00E86812"/>
    <w:rsid w:val="00E86DBE"/>
    <w:rsid w:val="00E86FEE"/>
    <w:rsid w:val="00E87CAB"/>
    <w:rsid w:val="00E9124F"/>
    <w:rsid w:val="00E92E60"/>
    <w:rsid w:val="00E93DC9"/>
    <w:rsid w:val="00E949FC"/>
    <w:rsid w:val="00E95B0E"/>
    <w:rsid w:val="00E95CEF"/>
    <w:rsid w:val="00E95FC4"/>
    <w:rsid w:val="00E96235"/>
    <w:rsid w:val="00E9712E"/>
    <w:rsid w:val="00E9712F"/>
    <w:rsid w:val="00E972CB"/>
    <w:rsid w:val="00EA0AF5"/>
    <w:rsid w:val="00EA21A3"/>
    <w:rsid w:val="00EA3256"/>
    <w:rsid w:val="00EA46FB"/>
    <w:rsid w:val="00EA7844"/>
    <w:rsid w:val="00EA7D43"/>
    <w:rsid w:val="00EB0C98"/>
    <w:rsid w:val="00EB2C84"/>
    <w:rsid w:val="00EB42B0"/>
    <w:rsid w:val="00EB4EE2"/>
    <w:rsid w:val="00EB5462"/>
    <w:rsid w:val="00EB7889"/>
    <w:rsid w:val="00EC3C0D"/>
    <w:rsid w:val="00EC4E7A"/>
    <w:rsid w:val="00EC7CB5"/>
    <w:rsid w:val="00ED01B1"/>
    <w:rsid w:val="00ED09FF"/>
    <w:rsid w:val="00ED20E0"/>
    <w:rsid w:val="00ED2D8A"/>
    <w:rsid w:val="00ED3790"/>
    <w:rsid w:val="00ED4519"/>
    <w:rsid w:val="00ED64C6"/>
    <w:rsid w:val="00EE0649"/>
    <w:rsid w:val="00EE1F67"/>
    <w:rsid w:val="00EE4EA9"/>
    <w:rsid w:val="00EE53AC"/>
    <w:rsid w:val="00EE72B4"/>
    <w:rsid w:val="00EF0E95"/>
    <w:rsid w:val="00EF268C"/>
    <w:rsid w:val="00EF47D6"/>
    <w:rsid w:val="00EF4E02"/>
    <w:rsid w:val="00EF51CA"/>
    <w:rsid w:val="00EF54A6"/>
    <w:rsid w:val="00EF61BE"/>
    <w:rsid w:val="00EF6CB5"/>
    <w:rsid w:val="00F00518"/>
    <w:rsid w:val="00F005E8"/>
    <w:rsid w:val="00F0079B"/>
    <w:rsid w:val="00F04397"/>
    <w:rsid w:val="00F05044"/>
    <w:rsid w:val="00F05667"/>
    <w:rsid w:val="00F05D39"/>
    <w:rsid w:val="00F05F93"/>
    <w:rsid w:val="00F110E6"/>
    <w:rsid w:val="00F127B9"/>
    <w:rsid w:val="00F1590A"/>
    <w:rsid w:val="00F161E2"/>
    <w:rsid w:val="00F17708"/>
    <w:rsid w:val="00F209D2"/>
    <w:rsid w:val="00F21C23"/>
    <w:rsid w:val="00F22237"/>
    <w:rsid w:val="00F228BC"/>
    <w:rsid w:val="00F23A82"/>
    <w:rsid w:val="00F25201"/>
    <w:rsid w:val="00F25A9E"/>
    <w:rsid w:val="00F264B7"/>
    <w:rsid w:val="00F2663C"/>
    <w:rsid w:val="00F2766C"/>
    <w:rsid w:val="00F30317"/>
    <w:rsid w:val="00F3175E"/>
    <w:rsid w:val="00F4008E"/>
    <w:rsid w:val="00F421F4"/>
    <w:rsid w:val="00F4275F"/>
    <w:rsid w:val="00F45976"/>
    <w:rsid w:val="00F4774E"/>
    <w:rsid w:val="00F52902"/>
    <w:rsid w:val="00F54377"/>
    <w:rsid w:val="00F55991"/>
    <w:rsid w:val="00F562EF"/>
    <w:rsid w:val="00F56BEC"/>
    <w:rsid w:val="00F577B5"/>
    <w:rsid w:val="00F62E6B"/>
    <w:rsid w:val="00F63F41"/>
    <w:rsid w:val="00F64248"/>
    <w:rsid w:val="00F6523A"/>
    <w:rsid w:val="00F65B3B"/>
    <w:rsid w:val="00F72766"/>
    <w:rsid w:val="00F72B17"/>
    <w:rsid w:val="00F74917"/>
    <w:rsid w:val="00F76E3D"/>
    <w:rsid w:val="00F8220C"/>
    <w:rsid w:val="00F831DD"/>
    <w:rsid w:val="00F85C25"/>
    <w:rsid w:val="00F87164"/>
    <w:rsid w:val="00F9136B"/>
    <w:rsid w:val="00F92C8D"/>
    <w:rsid w:val="00F932BA"/>
    <w:rsid w:val="00F9374E"/>
    <w:rsid w:val="00F9393A"/>
    <w:rsid w:val="00F954F5"/>
    <w:rsid w:val="00F976DA"/>
    <w:rsid w:val="00FA0E9A"/>
    <w:rsid w:val="00FA1C21"/>
    <w:rsid w:val="00FA1DDF"/>
    <w:rsid w:val="00FA2226"/>
    <w:rsid w:val="00FA31B4"/>
    <w:rsid w:val="00FA5A18"/>
    <w:rsid w:val="00FA5DA4"/>
    <w:rsid w:val="00FA5E38"/>
    <w:rsid w:val="00FB033A"/>
    <w:rsid w:val="00FB0E4E"/>
    <w:rsid w:val="00FB10C3"/>
    <w:rsid w:val="00FB14EB"/>
    <w:rsid w:val="00FB3205"/>
    <w:rsid w:val="00FB59A5"/>
    <w:rsid w:val="00FB69B0"/>
    <w:rsid w:val="00FB6A62"/>
    <w:rsid w:val="00FB73D3"/>
    <w:rsid w:val="00FB77C2"/>
    <w:rsid w:val="00FC1304"/>
    <w:rsid w:val="00FC280E"/>
    <w:rsid w:val="00FC2F97"/>
    <w:rsid w:val="00FC37D5"/>
    <w:rsid w:val="00FC527A"/>
    <w:rsid w:val="00FC55CD"/>
    <w:rsid w:val="00FC562A"/>
    <w:rsid w:val="00FC5B6D"/>
    <w:rsid w:val="00FC5D1E"/>
    <w:rsid w:val="00FC5ECF"/>
    <w:rsid w:val="00FC77C4"/>
    <w:rsid w:val="00FC7C0C"/>
    <w:rsid w:val="00FD045F"/>
    <w:rsid w:val="00FD0CA2"/>
    <w:rsid w:val="00FD1322"/>
    <w:rsid w:val="00FD35C6"/>
    <w:rsid w:val="00FD3C92"/>
    <w:rsid w:val="00FD58F4"/>
    <w:rsid w:val="00FD5EC9"/>
    <w:rsid w:val="00FD5F4C"/>
    <w:rsid w:val="00FD6F0B"/>
    <w:rsid w:val="00FD6FF3"/>
    <w:rsid w:val="00FE37E2"/>
    <w:rsid w:val="00FE382B"/>
    <w:rsid w:val="00FE7E19"/>
    <w:rsid w:val="00FF00DA"/>
    <w:rsid w:val="00FF0C2C"/>
    <w:rsid w:val="00FF2C0D"/>
    <w:rsid w:val="00FF4765"/>
    <w:rsid w:val="00FF5419"/>
    <w:rsid w:val="00FF625D"/>
    <w:rsid w:val="2798CECC"/>
    <w:rsid w:val="3041361B"/>
    <w:rsid w:val="3FCE3650"/>
    <w:rsid w:val="6554B5B7"/>
    <w:rsid w:val="69BB398F"/>
    <w:rsid w:val="7267F0F6"/>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E4FAEC8"/>
  <w15:chartTrackingRefBased/>
  <w15:docId w15:val="{013E04FC-FEEA-46C3-8B54-F5C2BAD02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textAlignment w:val="baseline"/>
    </w:pPr>
    <w:rPr>
      <w:rFonts w:ascii="Times" w:eastAsia="PMingLiU" w:hAnsi="Times" w:cs="Times"/>
      <w:lang w:val="en-AU" w:eastAsia="zh-TW"/>
    </w:rPr>
  </w:style>
  <w:style w:type="paragraph" w:styleId="Heading1">
    <w:name w:val="heading 1"/>
    <w:basedOn w:val="DefaultParagraphFont1"/>
    <w:next w:val="DefaultParagraphFont1"/>
    <w:qFormat/>
    <w:pPr>
      <w:keepNext/>
      <w:spacing w:before="240" w:after="60"/>
      <w:outlineLvl w:val="0"/>
    </w:pPr>
    <w:rPr>
      <w:b/>
      <w:bCs/>
      <w:sz w:val="28"/>
      <w:szCs w:val="28"/>
    </w:rPr>
  </w:style>
  <w:style w:type="paragraph" w:styleId="Heading2">
    <w:name w:val="heading 2"/>
    <w:basedOn w:val="DefaultParagraphFont1"/>
    <w:next w:val="DefaultParagraphFont1"/>
    <w:qFormat/>
    <w:pPr>
      <w:keepNext/>
      <w:spacing w:before="240" w:after="60"/>
      <w:outlineLvl w:val="1"/>
    </w:pPr>
    <w:rPr>
      <w:b/>
      <w:bCs/>
      <w:i/>
      <w:iCs/>
      <w:sz w:val="24"/>
      <w:szCs w:val="24"/>
    </w:rPr>
  </w:style>
  <w:style w:type="paragraph" w:styleId="Heading3">
    <w:name w:val="heading 3"/>
    <w:basedOn w:val="DefaultParagraphFont1"/>
    <w:next w:val="DefaultParagraphFont1"/>
    <w:qFormat/>
    <w:pPr>
      <w:keepNext/>
      <w:spacing w:before="240" w:after="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cs="Times"/>
      <w:lang w:val="en-US" w:eastAsia="zh-TW"/>
    </w:rPr>
  </w:style>
  <w:style w:type="paragraph" w:styleId="NormalIndent">
    <w:name w:val="Normal Indent"/>
    <w:basedOn w:val="Normal"/>
    <w:pPr>
      <w:ind w:left="720"/>
    </w:pPr>
  </w:style>
  <w:style w:type="character" w:customStyle="1" w:styleId="nsfaddress">
    <w:name w:val="nsfaddress"/>
    <w:basedOn w:val="DefaultParagraphFont"/>
    <w:rsid w:val="00260E28"/>
  </w:style>
  <w:style w:type="character" w:styleId="Hyperlink">
    <w:name w:val="Hyperlink"/>
    <w:rsid w:val="00964252"/>
    <w:rPr>
      <w:color w:val="auto"/>
      <w:u w:val="single"/>
    </w:rPr>
  </w:style>
  <w:style w:type="character" w:styleId="Strong">
    <w:name w:val="Strong"/>
    <w:qFormat/>
    <w:rsid w:val="008D20D2"/>
    <w:rPr>
      <w:b/>
      <w:bCs/>
    </w:rPr>
  </w:style>
  <w:style w:type="paragraph" w:styleId="FootnoteText">
    <w:name w:val="footnote text"/>
    <w:basedOn w:val="Normal"/>
    <w:semiHidden/>
    <w:rsid w:val="00D74E82"/>
  </w:style>
  <w:style w:type="character" w:styleId="FootnoteReference">
    <w:name w:val="footnote reference"/>
    <w:semiHidden/>
    <w:rsid w:val="00D74E82"/>
    <w:rPr>
      <w:vertAlign w:val="superscript"/>
    </w:rPr>
  </w:style>
  <w:style w:type="table" w:styleId="TableGrid">
    <w:name w:val="Table Grid"/>
    <w:basedOn w:val="TableNormal"/>
    <w:uiPriority w:val="39"/>
    <w:rsid w:val="00655FD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0B3D72"/>
    <w:rPr>
      <w:rFonts w:ascii="Arial" w:hAnsi="Arial" w:cs="Times New Roman"/>
      <w:sz w:val="16"/>
      <w:szCs w:val="16"/>
    </w:rPr>
  </w:style>
  <w:style w:type="character" w:styleId="UnresolvedMention">
    <w:name w:val="Unresolved Mention"/>
    <w:uiPriority w:val="99"/>
    <w:semiHidden/>
    <w:unhideWhenUsed/>
    <w:rsid w:val="00B45B7A"/>
    <w:rPr>
      <w:color w:val="605E5C"/>
      <w:shd w:val="clear" w:color="auto" w:fill="E1DFDD"/>
    </w:rPr>
  </w:style>
  <w:style w:type="character" w:styleId="PlaceholderText">
    <w:name w:val="Placeholder Text"/>
    <w:uiPriority w:val="99"/>
    <w:semiHidden/>
    <w:rsid w:val="00912FB0"/>
    <w:rPr>
      <w:color w:val="808080"/>
    </w:rPr>
  </w:style>
  <w:style w:type="paragraph" w:styleId="Header">
    <w:name w:val="header"/>
    <w:basedOn w:val="Normal"/>
    <w:link w:val="HeaderChar"/>
    <w:uiPriority w:val="99"/>
    <w:unhideWhenUsed/>
    <w:rsid w:val="00097588"/>
    <w:pPr>
      <w:tabs>
        <w:tab w:val="center" w:pos="4513"/>
        <w:tab w:val="right" w:pos="9026"/>
      </w:tabs>
    </w:pPr>
  </w:style>
  <w:style w:type="character" w:customStyle="1" w:styleId="HeaderChar">
    <w:name w:val="Header Char"/>
    <w:link w:val="Header"/>
    <w:uiPriority w:val="99"/>
    <w:rsid w:val="00097588"/>
    <w:rPr>
      <w:rFonts w:ascii="Times" w:eastAsia="PMingLiU" w:hAnsi="Times" w:cs="Times"/>
      <w:lang w:val="en-AU" w:eastAsia="zh-TW"/>
    </w:rPr>
  </w:style>
  <w:style w:type="paragraph" w:styleId="Footer">
    <w:name w:val="footer"/>
    <w:basedOn w:val="Normal"/>
    <w:link w:val="FooterChar"/>
    <w:uiPriority w:val="99"/>
    <w:unhideWhenUsed/>
    <w:rsid w:val="00097588"/>
    <w:pPr>
      <w:tabs>
        <w:tab w:val="center" w:pos="4513"/>
        <w:tab w:val="right" w:pos="9026"/>
      </w:tabs>
    </w:pPr>
  </w:style>
  <w:style w:type="character" w:customStyle="1" w:styleId="FooterChar">
    <w:name w:val="Footer Char"/>
    <w:link w:val="Footer"/>
    <w:uiPriority w:val="99"/>
    <w:rsid w:val="00097588"/>
    <w:rPr>
      <w:rFonts w:ascii="Times" w:eastAsia="PMingLiU" w:hAnsi="Times" w:cs="Times"/>
      <w:lang w:val="en-AU" w:eastAsia="zh-TW"/>
    </w:rPr>
  </w:style>
  <w:style w:type="paragraph" w:styleId="ListParagraph">
    <w:name w:val="List Paragraph"/>
    <w:basedOn w:val="Normal"/>
    <w:uiPriority w:val="34"/>
    <w:qFormat/>
    <w:rsid w:val="0079506B"/>
    <w:pPr>
      <w:ind w:left="720"/>
      <w:contextualSpacing/>
    </w:pPr>
  </w:style>
  <w:style w:type="paragraph" w:styleId="Caption">
    <w:name w:val="caption"/>
    <w:basedOn w:val="Normal"/>
    <w:next w:val="Normal"/>
    <w:uiPriority w:val="35"/>
    <w:unhideWhenUsed/>
    <w:qFormat/>
    <w:rsid w:val="00244826"/>
    <w:pPr>
      <w:spacing w:after="200"/>
    </w:pPr>
    <w:rPr>
      <w:i/>
      <w:iCs/>
      <w:color w:val="44546A" w:themeColor="text2"/>
      <w:sz w:val="18"/>
      <w:szCs w:val="18"/>
    </w:rPr>
  </w:style>
  <w:style w:type="paragraph" w:customStyle="1" w:styleId="H2">
    <w:name w:val="H2"/>
    <w:basedOn w:val="Normal"/>
    <w:rsid w:val="00E618E0"/>
    <w:pPr>
      <w:overflowPunct/>
      <w:spacing w:before="260"/>
      <w:textAlignment w:val="auto"/>
    </w:pPr>
    <w:rPr>
      <w:rFonts w:ascii="Helvetica" w:eastAsia="Times New Roman" w:hAnsi="Helvetica" w:cs="FormataOTFMdIt"/>
      <w:b/>
      <w:i/>
      <w:color w:val="58595B"/>
      <w:sz w:val="18"/>
      <w:szCs w:val="18"/>
      <w:lang w:val="en-MY" w:eastAsia="en-US"/>
    </w:rPr>
  </w:style>
  <w:style w:type="paragraph" w:styleId="NormalWeb">
    <w:name w:val="Normal (Web)"/>
    <w:basedOn w:val="Normal"/>
    <w:uiPriority w:val="99"/>
    <w:unhideWhenUsed/>
    <w:rsid w:val="00D608CF"/>
    <w:pPr>
      <w:overflowPunct/>
      <w:autoSpaceDE/>
      <w:autoSpaceDN/>
      <w:adjustRightInd/>
      <w:spacing w:before="100" w:beforeAutospacing="1" w:after="100" w:afterAutospacing="1"/>
      <w:textAlignment w:val="auto"/>
    </w:pPr>
    <w:rPr>
      <w:rFonts w:ascii="Times New Roman" w:eastAsia="Times New Roman" w:hAnsi="Times New Roman" w:cs="Times New Roman"/>
      <w:sz w:val="24"/>
      <w:szCs w:val="24"/>
      <w:lang w:val="en-MY"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7574">
      <w:bodyDiv w:val="1"/>
      <w:marLeft w:val="0"/>
      <w:marRight w:val="0"/>
      <w:marTop w:val="0"/>
      <w:marBottom w:val="0"/>
      <w:divBdr>
        <w:top w:val="none" w:sz="0" w:space="0" w:color="auto"/>
        <w:left w:val="none" w:sz="0" w:space="0" w:color="auto"/>
        <w:bottom w:val="none" w:sz="0" w:space="0" w:color="auto"/>
        <w:right w:val="none" w:sz="0" w:space="0" w:color="auto"/>
      </w:divBdr>
    </w:div>
    <w:div w:id="37126071">
      <w:bodyDiv w:val="1"/>
      <w:marLeft w:val="0"/>
      <w:marRight w:val="0"/>
      <w:marTop w:val="0"/>
      <w:marBottom w:val="0"/>
      <w:divBdr>
        <w:top w:val="none" w:sz="0" w:space="0" w:color="auto"/>
        <w:left w:val="none" w:sz="0" w:space="0" w:color="auto"/>
        <w:bottom w:val="none" w:sz="0" w:space="0" w:color="auto"/>
        <w:right w:val="none" w:sz="0" w:space="0" w:color="auto"/>
      </w:divBdr>
    </w:div>
    <w:div w:id="99759819">
      <w:bodyDiv w:val="1"/>
      <w:marLeft w:val="0"/>
      <w:marRight w:val="0"/>
      <w:marTop w:val="0"/>
      <w:marBottom w:val="0"/>
      <w:divBdr>
        <w:top w:val="none" w:sz="0" w:space="0" w:color="auto"/>
        <w:left w:val="none" w:sz="0" w:space="0" w:color="auto"/>
        <w:bottom w:val="none" w:sz="0" w:space="0" w:color="auto"/>
        <w:right w:val="none" w:sz="0" w:space="0" w:color="auto"/>
      </w:divBdr>
    </w:div>
    <w:div w:id="119687095">
      <w:bodyDiv w:val="1"/>
      <w:marLeft w:val="0"/>
      <w:marRight w:val="0"/>
      <w:marTop w:val="0"/>
      <w:marBottom w:val="0"/>
      <w:divBdr>
        <w:top w:val="none" w:sz="0" w:space="0" w:color="auto"/>
        <w:left w:val="none" w:sz="0" w:space="0" w:color="auto"/>
        <w:bottom w:val="none" w:sz="0" w:space="0" w:color="auto"/>
        <w:right w:val="none" w:sz="0" w:space="0" w:color="auto"/>
      </w:divBdr>
      <w:divsChild>
        <w:div w:id="69469234">
          <w:marLeft w:val="0"/>
          <w:marRight w:val="0"/>
          <w:marTop w:val="0"/>
          <w:marBottom w:val="0"/>
          <w:divBdr>
            <w:top w:val="none" w:sz="0" w:space="0" w:color="auto"/>
            <w:left w:val="none" w:sz="0" w:space="0" w:color="auto"/>
            <w:bottom w:val="none" w:sz="0" w:space="0" w:color="auto"/>
            <w:right w:val="none" w:sz="0" w:space="0" w:color="auto"/>
          </w:divBdr>
          <w:divsChild>
            <w:div w:id="189118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98">
      <w:bodyDiv w:val="1"/>
      <w:marLeft w:val="0"/>
      <w:marRight w:val="0"/>
      <w:marTop w:val="0"/>
      <w:marBottom w:val="0"/>
      <w:divBdr>
        <w:top w:val="none" w:sz="0" w:space="0" w:color="auto"/>
        <w:left w:val="none" w:sz="0" w:space="0" w:color="auto"/>
        <w:bottom w:val="none" w:sz="0" w:space="0" w:color="auto"/>
        <w:right w:val="none" w:sz="0" w:space="0" w:color="auto"/>
      </w:divBdr>
      <w:divsChild>
        <w:div w:id="1126312396">
          <w:marLeft w:val="0"/>
          <w:marRight w:val="0"/>
          <w:marTop w:val="0"/>
          <w:marBottom w:val="0"/>
          <w:divBdr>
            <w:top w:val="none" w:sz="0" w:space="0" w:color="auto"/>
            <w:left w:val="none" w:sz="0" w:space="0" w:color="auto"/>
            <w:bottom w:val="none" w:sz="0" w:space="0" w:color="auto"/>
            <w:right w:val="none" w:sz="0" w:space="0" w:color="auto"/>
          </w:divBdr>
          <w:divsChild>
            <w:div w:id="16480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813">
      <w:bodyDiv w:val="1"/>
      <w:marLeft w:val="0"/>
      <w:marRight w:val="0"/>
      <w:marTop w:val="0"/>
      <w:marBottom w:val="0"/>
      <w:divBdr>
        <w:top w:val="none" w:sz="0" w:space="0" w:color="auto"/>
        <w:left w:val="none" w:sz="0" w:space="0" w:color="auto"/>
        <w:bottom w:val="none" w:sz="0" w:space="0" w:color="auto"/>
        <w:right w:val="none" w:sz="0" w:space="0" w:color="auto"/>
      </w:divBdr>
      <w:divsChild>
        <w:div w:id="2045670155">
          <w:marLeft w:val="0"/>
          <w:marRight w:val="0"/>
          <w:marTop w:val="0"/>
          <w:marBottom w:val="0"/>
          <w:divBdr>
            <w:top w:val="none" w:sz="0" w:space="0" w:color="auto"/>
            <w:left w:val="none" w:sz="0" w:space="0" w:color="auto"/>
            <w:bottom w:val="none" w:sz="0" w:space="0" w:color="auto"/>
            <w:right w:val="none" w:sz="0" w:space="0" w:color="auto"/>
          </w:divBdr>
          <w:divsChild>
            <w:div w:id="18213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0981">
      <w:bodyDiv w:val="1"/>
      <w:marLeft w:val="0"/>
      <w:marRight w:val="0"/>
      <w:marTop w:val="0"/>
      <w:marBottom w:val="0"/>
      <w:divBdr>
        <w:top w:val="none" w:sz="0" w:space="0" w:color="auto"/>
        <w:left w:val="none" w:sz="0" w:space="0" w:color="auto"/>
        <w:bottom w:val="none" w:sz="0" w:space="0" w:color="auto"/>
        <w:right w:val="none" w:sz="0" w:space="0" w:color="auto"/>
      </w:divBdr>
    </w:div>
    <w:div w:id="283344276">
      <w:bodyDiv w:val="1"/>
      <w:marLeft w:val="0"/>
      <w:marRight w:val="0"/>
      <w:marTop w:val="0"/>
      <w:marBottom w:val="0"/>
      <w:divBdr>
        <w:top w:val="none" w:sz="0" w:space="0" w:color="auto"/>
        <w:left w:val="none" w:sz="0" w:space="0" w:color="auto"/>
        <w:bottom w:val="none" w:sz="0" w:space="0" w:color="auto"/>
        <w:right w:val="none" w:sz="0" w:space="0" w:color="auto"/>
      </w:divBdr>
      <w:divsChild>
        <w:div w:id="831872934">
          <w:marLeft w:val="0"/>
          <w:marRight w:val="0"/>
          <w:marTop w:val="0"/>
          <w:marBottom w:val="0"/>
          <w:divBdr>
            <w:top w:val="none" w:sz="0" w:space="0" w:color="auto"/>
            <w:left w:val="none" w:sz="0" w:space="0" w:color="auto"/>
            <w:bottom w:val="none" w:sz="0" w:space="0" w:color="auto"/>
            <w:right w:val="none" w:sz="0" w:space="0" w:color="auto"/>
          </w:divBdr>
          <w:divsChild>
            <w:div w:id="18435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34">
      <w:bodyDiv w:val="1"/>
      <w:marLeft w:val="0"/>
      <w:marRight w:val="0"/>
      <w:marTop w:val="0"/>
      <w:marBottom w:val="0"/>
      <w:divBdr>
        <w:top w:val="none" w:sz="0" w:space="0" w:color="auto"/>
        <w:left w:val="none" w:sz="0" w:space="0" w:color="auto"/>
        <w:bottom w:val="none" w:sz="0" w:space="0" w:color="auto"/>
        <w:right w:val="none" w:sz="0" w:space="0" w:color="auto"/>
      </w:divBdr>
      <w:divsChild>
        <w:div w:id="434785378">
          <w:marLeft w:val="360"/>
          <w:marRight w:val="0"/>
          <w:marTop w:val="200"/>
          <w:marBottom w:val="0"/>
          <w:divBdr>
            <w:top w:val="none" w:sz="0" w:space="0" w:color="auto"/>
            <w:left w:val="none" w:sz="0" w:space="0" w:color="auto"/>
            <w:bottom w:val="none" w:sz="0" w:space="0" w:color="auto"/>
            <w:right w:val="none" w:sz="0" w:space="0" w:color="auto"/>
          </w:divBdr>
        </w:div>
        <w:div w:id="949123864">
          <w:marLeft w:val="360"/>
          <w:marRight w:val="0"/>
          <w:marTop w:val="200"/>
          <w:marBottom w:val="0"/>
          <w:divBdr>
            <w:top w:val="none" w:sz="0" w:space="0" w:color="auto"/>
            <w:left w:val="none" w:sz="0" w:space="0" w:color="auto"/>
            <w:bottom w:val="none" w:sz="0" w:space="0" w:color="auto"/>
            <w:right w:val="none" w:sz="0" w:space="0" w:color="auto"/>
          </w:divBdr>
        </w:div>
        <w:div w:id="1064373263">
          <w:marLeft w:val="360"/>
          <w:marRight w:val="0"/>
          <w:marTop w:val="200"/>
          <w:marBottom w:val="0"/>
          <w:divBdr>
            <w:top w:val="none" w:sz="0" w:space="0" w:color="auto"/>
            <w:left w:val="none" w:sz="0" w:space="0" w:color="auto"/>
            <w:bottom w:val="none" w:sz="0" w:space="0" w:color="auto"/>
            <w:right w:val="none" w:sz="0" w:space="0" w:color="auto"/>
          </w:divBdr>
        </w:div>
        <w:div w:id="2066221550">
          <w:marLeft w:val="360"/>
          <w:marRight w:val="0"/>
          <w:marTop w:val="200"/>
          <w:marBottom w:val="0"/>
          <w:divBdr>
            <w:top w:val="none" w:sz="0" w:space="0" w:color="auto"/>
            <w:left w:val="none" w:sz="0" w:space="0" w:color="auto"/>
            <w:bottom w:val="none" w:sz="0" w:space="0" w:color="auto"/>
            <w:right w:val="none" w:sz="0" w:space="0" w:color="auto"/>
          </w:divBdr>
        </w:div>
      </w:divsChild>
    </w:div>
    <w:div w:id="482700020">
      <w:bodyDiv w:val="1"/>
      <w:marLeft w:val="0"/>
      <w:marRight w:val="0"/>
      <w:marTop w:val="0"/>
      <w:marBottom w:val="0"/>
      <w:divBdr>
        <w:top w:val="none" w:sz="0" w:space="0" w:color="auto"/>
        <w:left w:val="none" w:sz="0" w:space="0" w:color="auto"/>
        <w:bottom w:val="none" w:sz="0" w:space="0" w:color="auto"/>
        <w:right w:val="none" w:sz="0" w:space="0" w:color="auto"/>
      </w:divBdr>
    </w:div>
    <w:div w:id="523180064">
      <w:bodyDiv w:val="1"/>
      <w:marLeft w:val="0"/>
      <w:marRight w:val="0"/>
      <w:marTop w:val="0"/>
      <w:marBottom w:val="0"/>
      <w:divBdr>
        <w:top w:val="none" w:sz="0" w:space="0" w:color="auto"/>
        <w:left w:val="none" w:sz="0" w:space="0" w:color="auto"/>
        <w:bottom w:val="none" w:sz="0" w:space="0" w:color="auto"/>
        <w:right w:val="none" w:sz="0" w:space="0" w:color="auto"/>
      </w:divBdr>
    </w:div>
    <w:div w:id="649290365">
      <w:bodyDiv w:val="1"/>
      <w:marLeft w:val="0"/>
      <w:marRight w:val="0"/>
      <w:marTop w:val="0"/>
      <w:marBottom w:val="0"/>
      <w:divBdr>
        <w:top w:val="none" w:sz="0" w:space="0" w:color="auto"/>
        <w:left w:val="none" w:sz="0" w:space="0" w:color="auto"/>
        <w:bottom w:val="none" w:sz="0" w:space="0" w:color="auto"/>
        <w:right w:val="none" w:sz="0" w:space="0" w:color="auto"/>
      </w:divBdr>
      <w:divsChild>
        <w:div w:id="1104419002">
          <w:marLeft w:val="0"/>
          <w:marRight w:val="0"/>
          <w:marTop w:val="0"/>
          <w:marBottom w:val="0"/>
          <w:divBdr>
            <w:top w:val="none" w:sz="0" w:space="0" w:color="auto"/>
            <w:left w:val="none" w:sz="0" w:space="0" w:color="auto"/>
            <w:bottom w:val="none" w:sz="0" w:space="0" w:color="auto"/>
            <w:right w:val="none" w:sz="0" w:space="0" w:color="auto"/>
          </w:divBdr>
          <w:divsChild>
            <w:div w:id="16819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62146">
      <w:bodyDiv w:val="1"/>
      <w:marLeft w:val="0"/>
      <w:marRight w:val="0"/>
      <w:marTop w:val="0"/>
      <w:marBottom w:val="0"/>
      <w:divBdr>
        <w:top w:val="none" w:sz="0" w:space="0" w:color="auto"/>
        <w:left w:val="none" w:sz="0" w:space="0" w:color="auto"/>
        <w:bottom w:val="none" w:sz="0" w:space="0" w:color="auto"/>
        <w:right w:val="none" w:sz="0" w:space="0" w:color="auto"/>
      </w:divBdr>
    </w:div>
    <w:div w:id="681399730">
      <w:bodyDiv w:val="1"/>
      <w:marLeft w:val="0"/>
      <w:marRight w:val="0"/>
      <w:marTop w:val="0"/>
      <w:marBottom w:val="0"/>
      <w:divBdr>
        <w:top w:val="none" w:sz="0" w:space="0" w:color="auto"/>
        <w:left w:val="none" w:sz="0" w:space="0" w:color="auto"/>
        <w:bottom w:val="none" w:sz="0" w:space="0" w:color="auto"/>
        <w:right w:val="none" w:sz="0" w:space="0" w:color="auto"/>
      </w:divBdr>
      <w:divsChild>
        <w:div w:id="1186863150">
          <w:marLeft w:val="0"/>
          <w:marRight w:val="0"/>
          <w:marTop w:val="0"/>
          <w:marBottom w:val="0"/>
          <w:divBdr>
            <w:top w:val="none" w:sz="0" w:space="0" w:color="auto"/>
            <w:left w:val="none" w:sz="0" w:space="0" w:color="auto"/>
            <w:bottom w:val="none" w:sz="0" w:space="0" w:color="auto"/>
            <w:right w:val="none" w:sz="0" w:space="0" w:color="auto"/>
          </w:divBdr>
          <w:divsChild>
            <w:div w:id="16034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860">
      <w:bodyDiv w:val="1"/>
      <w:marLeft w:val="0"/>
      <w:marRight w:val="0"/>
      <w:marTop w:val="0"/>
      <w:marBottom w:val="0"/>
      <w:divBdr>
        <w:top w:val="none" w:sz="0" w:space="0" w:color="auto"/>
        <w:left w:val="none" w:sz="0" w:space="0" w:color="auto"/>
        <w:bottom w:val="none" w:sz="0" w:space="0" w:color="auto"/>
        <w:right w:val="none" w:sz="0" w:space="0" w:color="auto"/>
      </w:divBdr>
      <w:divsChild>
        <w:div w:id="884829333">
          <w:marLeft w:val="0"/>
          <w:marRight w:val="0"/>
          <w:marTop w:val="0"/>
          <w:marBottom w:val="0"/>
          <w:divBdr>
            <w:top w:val="none" w:sz="0" w:space="0" w:color="auto"/>
            <w:left w:val="none" w:sz="0" w:space="0" w:color="auto"/>
            <w:bottom w:val="none" w:sz="0" w:space="0" w:color="auto"/>
            <w:right w:val="none" w:sz="0" w:space="0" w:color="auto"/>
          </w:divBdr>
          <w:divsChild>
            <w:div w:id="672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6383">
      <w:bodyDiv w:val="1"/>
      <w:marLeft w:val="0"/>
      <w:marRight w:val="0"/>
      <w:marTop w:val="0"/>
      <w:marBottom w:val="0"/>
      <w:divBdr>
        <w:top w:val="none" w:sz="0" w:space="0" w:color="auto"/>
        <w:left w:val="none" w:sz="0" w:space="0" w:color="auto"/>
        <w:bottom w:val="none" w:sz="0" w:space="0" w:color="auto"/>
        <w:right w:val="none" w:sz="0" w:space="0" w:color="auto"/>
      </w:divBdr>
    </w:div>
    <w:div w:id="729235785">
      <w:bodyDiv w:val="1"/>
      <w:marLeft w:val="0"/>
      <w:marRight w:val="0"/>
      <w:marTop w:val="0"/>
      <w:marBottom w:val="0"/>
      <w:divBdr>
        <w:top w:val="none" w:sz="0" w:space="0" w:color="auto"/>
        <w:left w:val="none" w:sz="0" w:space="0" w:color="auto"/>
        <w:bottom w:val="none" w:sz="0" w:space="0" w:color="auto"/>
        <w:right w:val="none" w:sz="0" w:space="0" w:color="auto"/>
      </w:divBdr>
    </w:div>
    <w:div w:id="840773620">
      <w:bodyDiv w:val="1"/>
      <w:marLeft w:val="0"/>
      <w:marRight w:val="0"/>
      <w:marTop w:val="0"/>
      <w:marBottom w:val="0"/>
      <w:divBdr>
        <w:top w:val="none" w:sz="0" w:space="0" w:color="auto"/>
        <w:left w:val="none" w:sz="0" w:space="0" w:color="auto"/>
        <w:bottom w:val="none" w:sz="0" w:space="0" w:color="auto"/>
        <w:right w:val="none" w:sz="0" w:space="0" w:color="auto"/>
      </w:divBdr>
      <w:divsChild>
        <w:div w:id="778260073">
          <w:marLeft w:val="0"/>
          <w:marRight w:val="0"/>
          <w:marTop w:val="0"/>
          <w:marBottom w:val="0"/>
          <w:divBdr>
            <w:top w:val="none" w:sz="0" w:space="0" w:color="auto"/>
            <w:left w:val="none" w:sz="0" w:space="0" w:color="auto"/>
            <w:bottom w:val="none" w:sz="0" w:space="0" w:color="auto"/>
            <w:right w:val="none" w:sz="0" w:space="0" w:color="auto"/>
          </w:divBdr>
          <w:divsChild>
            <w:div w:id="94669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1890">
      <w:bodyDiv w:val="1"/>
      <w:marLeft w:val="0"/>
      <w:marRight w:val="0"/>
      <w:marTop w:val="0"/>
      <w:marBottom w:val="0"/>
      <w:divBdr>
        <w:top w:val="none" w:sz="0" w:space="0" w:color="auto"/>
        <w:left w:val="none" w:sz="0" w:space="0" w:color="auto"/>
        <w:bottom w:val="none" w:sz="0" w:space="0" w:color="auto"/>
        <w:right w:val="none" w:sz="0" w:space="0" w:color="auto"/>
      </w:divBdr>
    </w:div>
    <w:div w:id="962493555">
      <w:bodyDiv w:val="1"/>
      <w:marLeft w:val="0"/>
      <w:marRight w:val="0"/>
      <w:marTop w:val="0"/>
      <w:marBottom w:val="0"/>
      <w:divBdr>
        <w:top w:val="none" w:sz="0" w:space="0" w:color="auto"/>
        <w:left w:val="none" w:sz="0" w:space="0" w:color="auto"/>
        <w:bottom w:val="none" w:sz="0" w:space="0" w:color="auto"/>
        <w:right w:val="none" w:sz="0" w:space="0" w:color="auto"/>
      </w:divBdr>
    </w:div>
    <w:div w:id="1107115354">
      <w:bodyDiv w:val="1"/>
      <w:marLeft w:val="0"/>
      <w:marRight w:val="0"/>
      <w:marTop w:val="0"/>
      <w:marBottom w:val="0"/>
      <w:divBdr>
        <w:top w:val="none" w:sz="0" w:space="0" w:color="auto"/>
        <w:left w:val="none" w:sz="0" w:space="0" w:color="auto"/>
        <w:bottom w:val="none" w:sz="0" w:space="0" w:color="auto"/>
        <w:right w:val="none" w:sz="0" w:space="0" w:color="auto"/>
      </w:divBdr>
    </w:div>
    <w:div w:id="1126586653">
      <w:bodyDiv w:val="1"/>
      <w:marLeft w:val="0"/>
      <w:marRight w:val="0"/>
      <w:marTop w:val="0"/>
      <w:marBottom w:val="0"/>
      <w:divBdr>
        <w:top w:val="none" w:sz="0" w:space="0" w:color="auto"/>
        <w:left w:val="none" w:sz="0" w:space="0" w:color="auto"/>
        <w:bottom w:val="none" w:sz="0" w:space="0" w:color="auto"/>
        <w:right w:val="none" w:sz="0" w:space="0" w:color="auto"/>
      </w:divBdr>
    </w:div>
    <w:div w:id="1401635488">
      <w:bodyDiv w:val="1"/>
      <w:marLeft w:val="0"/>
      <w:marRight w:val="0"/>
      <w:marTop w:val="0"/>
      <w:marBottom w:val="0"/>
      <w:divBdr>
        <w:top w:val="none" w:sz="0" w:space="0" w:color="auto"/>
        <w:left w:val="none" w:sz="0" w:space="0" w:color="auto"/>
        <w:bottom w:val="none" w:sz="0" w:space="0" w:color="auto"/>
        <w:right w:val="none" w:sz="0" w:space="0" w:color="auto"/>
      </w:divBdr>
      <w:divsChild>
        <w:div w:id="171185609">
          <w:marLeft w:val="0"/>
          <w:marRight w:val="0"/>
          <w:marTop w:val="0"/>
          <w:marBottom w:val="0"/>
          <w:divBdr>
            <w:top w:val="none" w:sz="0" w:space="0" w:color="auto"/>
            <w:left w:val="none" w:sz="0" w:space="0" w:color="auto"/>
            <w:bottom w:val="none" w:sz="0" w:space="0" w:color="auto"/>
            <w:right w:val="none" w:sz="0" w:space="0" w:color="auto"/>
          </w:divBdr>
          <w:divsChild>
            <w:div w:id="3413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4683">
      <w:bodyDiv w:val="1"/>
      <w:marLeft w:val="0"/>
      <w:marRight w:val="0"/>
      <w:marTop w:val="0"/>
      <w:marBottom w:val="0"/>
      <w:divBdr>
        <w:top w:val="none" w:sz="0" w:space="0" w:color="auto"/>
        <w:left w:val="none" w:sz="0" w:space="0" w:color="auto"/>
        <w:bottom w:val="none" w:sz="0" w:space="0" w:color="auto"/>
        <w:right w:val="none" w:sz="0" w:space="0" w:color="auto"/>
      </w:divBdr>
    </w:div>
    <w:div w:id="1534418825">
      <w:bodyDiv w:val="1"/>
      <w:marLeft w:val="0"/>
      <w:marRight w:val="0"/>
      <w:marTop w:val="0"/>
      <w:marBottom w:val="0"/>
      <w:divBdr>
        <w:top w:val="none" w:sz="0" w:space="0" w:color="auto"/>
        <w:left w:val="none" w:sz="0" w:space="0" w:color="auto"/>
        <w:bottom w:val="none" w:sz="0" w:space="0" w:color="auto"/>
        <w:right w:val="none" w:sz="0" w:space="0" w:color="auto"/>
      </w:divBdr>
      <w:divsChild>
        <w:div w:id="176235978">
          <w:marLeft w:val="0"/>
          <w:marRight w:val="0"/>
          <w:marTop w:val="0"/>
          <w:marBottom w:val="0"/>
          <w:divBdr>
            <w:top w:val="none" w:sz="0" w:space="0" w:color="auto"/>
            <w:left w:val="none" w:sz="0" w:space="0" w:color="auto"/>
            <w:bottom w:val="none" w:sz="0" w:space="0" w:color="auto"/>
            <w:right w:val="none" w:sz="0" w:space="0" w:color="auto"/>
          </w:divBdr>
          <w:divsChild>
            <w:div w:id="15781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0101">
      <w:bodyDiv w:val="1"/>
      <w:marLeft w:val="0"/>
      <w:marRight w:val="0"/>
      <w:marTop w:val="0"/>
      <w:marBottom w:val="0"/>
      <w:divBdr>
        <w:top w:val="none" w:sz="0" w:space="0" w:color="auto"/>
        <w:left w:val="none" w:sz="0" w:space="0" w:color="auto"/>
        <w:bottom w:val="none" w:sz="0" w:space="0" w:color="auto"/>
        <w:right w:val="none" w:sz="0" w:space="0" w:color="auto"/>
      </w:divBdr>
      <w:divsChild>
        <w:div w:id="114253378">
          <w:marLeft w:val="360"/>
          <w:marRight w:val="0"/>
          <w:marTop w:val="200"/>
          <w:marBottom w:val="0"/>
          <w:divBdr>
            <w:top w:val="none" w:sz="0" w:space="0" w:color="auto"/>
            <w:left w:val="none" w:sz="0" w:space="0" w:color="auto"/>
            <w:bottom w:val="none" w:sz="0" w:space="0" w:color="auto"/>
            <w:right w:val="none" w:sz="0" w:space="0" w:color="auto"/>
          </w:divBdr>
        </w:div>
        <w:div w:id="1221673601">
          <w:marLeft w:val="360"/>
          <w:marRight w:val="0"/>
          <w:marTop w:val="200"/>
          <w:marBottom w:val="0"/>
          <w:divBdr>
            <w:top w:val="none" w:sz="0" w:space="0" w:color="auto"/>
            <w:left w:val="none" w:sz="0" w:space="0" w:color="auto"/>
            <w:bottom w:val="none" w:sz="0" w:space="0" w:color="auto"/>
            <w:right w:val="none" w:sz="0" w:space="0" w:color="auto"/>
          </w:divBdr>
        </w:div>
      </w:divsChild>
    </w:div>
    <w:div w:id="1809743684">
      <w:bodyDiv w:val="1"/>
      <w:marLeft w:val="0"/>
      <w:marRight w:val="0"/>
      <w:marTop w:val="0"/>
      <w:marBottom w:val="0"/>
      <w:divBdr>
        <w:top w:val="none" w:sz="0" w:space="0" w:color="auto"/>
        <w:left w:val="none" w:sz="0" w:space="0" w:color="auto"/>
        <w:bottom w:val="none" w:sz="0" w:space="0" w:color="auto"/>
        <w:right w:val="none" w:sz="0" w:space="0" w:color="auto"/>
      </w:divBdr>
    </w:div>
    <w:div w:id="1842503920">
      <w:bodyDiv w:val="1"/>
      <w:marLeft w:val="0"/>
      <w:marRight w:val="0"/>
      <w:marTop w:val="0"/>
      <w:marBottom w:val="0"/>
      <w:divBdr>
        <w:top w:val="none" w:sz="0" w:space="0" w:color="auto"/>
        <w:left w:val="none" w:sz="0" w:space="0" w:color="auto"/>
        <w:bottom w:val="none" w:sz="0" w:space="0" w:color="auto"/>
        <w:right w:val="none" w:sz="0" w:space="0" w:color="auto"/>
      </w:divBdr>
    </w:div>
    <w:div w:id="1897426239">
      <w:bodyDiv w:val="1"/>
      <w:marLeft w:val="0"/>
      <w:marRight w:val="0"/>
      <w:marTop w:val="0"/>
      <w:marBottom w:val="0"/>
      <w:divBdr>
        <w:top w:val="none" w:sz="0" w:space="0" w:color="auto"/>
        <w:left w:val="none" w:sz="0" w:space="0" w:color="auto"/>
        <w:bottom w:val="none" w:sz="0" w:space="0" w:color="auto"/>
        <w:right w:val="none" w:sz="0" w:space="0" w:color="auto"/>
      </w:divBdr>
    </w:div>
    <w:div w:id="1947420312">
      <w:bodyDiv w:val="1"/>
      <w:marLeft w:val="0"/>
      <w:marRight w:val="0"/>
      <w:marTop w:val="0"/>
      <w:marBottom w:val="0"/>
      <w:divBdr>
        <w:top w:val="none" w:sz="0" w:space="0" w:color="auto"/>
        <w:left w:val="none" w:sz="0" w:space="0" w:color="auto"/>
        <w:bottom w:val="none" w:sz="0" w:space="0" w:color="auto"/>
        <w:right w:val="none" w:sz="0" w:space="0" w:color="auto"/>
      </w:divBdr>
      <w:divsChild>
        <w:div w:id="619071312">
          <w:marLeft w:val="0"/>
          <w:marRight w:val="0"/>
          <w:marTop w:val="0"/>
          <w:marBottom w:val="0"/>
          <w:divBdr>
            <w:top w:val="none" w:sz="0" w:space="0" w:color="auto"/>
            <w:left w:val="none" w:sz="0" w:space="0" w:color="auto"/>
            <w:bottom w:val="none" w:sz="0" w:space="0" w:color="auto"/>
            <w:right w:val="none" w:sz="0" w:space="0" w:color="auto"/>
          </w:divBdr>
          <w:divsChild>
            <w:div w:id="219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1887">
      <w:bodyDiv w:val="1"/>
      <w:marLeft w:val="0"/>
      <w:marRight w:val="0"/>
      <w:marTop w:val="0"/>
      <w:marBottom w:val="0"/>
      <w:divBdr>
        <w:top w:val="none" w:sz="0" w:space="0" w:color="auto"/>
        <w:left w:val="none" w:sz="0" w:space="0" w:color="auto"/>
        <w:bottom w:val="none" w:sz="0" w:space="0" w:color="auto"/>
        <w:right w:val="none" w:sz="0" w:space="0" w:color="auto"/>
      </w:divBdr>
      <w:divsChild>
        <w:div w:id="828667568">
          <w:marLeft w:val="0"/>
          <w:marRight w:val="0"/>
          <w:marTop w:val="0"/>
          <w:marBottom w:val="0"/>
          <w:divBdr>
            <w:top w:val="none" w:sz="0" w:space="0" w:color="auto"/>
            <w:left w:val="none" w:sz="0" w:space="0" w:color="auto"/>
            <w:bottom w:val="none" w:sz="0" w:space="0" w:color="auto"/>
            <w:right w:val="none" w:sz="0" w:space="0" w:color="auto"/>
          </w:divBdr>
          <w:divsChild>
            <w:div w:id="96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6412">
      <w:bodyDiv w:val="1"/>
      <w:marLeft w:val="0"/>
      <w:marRight w:val="0"/>
      <w:marTop w:val="0"/>
      <w:marBottom w:val="0"/>
      <w:divBdr>
        <w:top w:val="none" w:sz="0" w:space="0" w:color="auto"/>
        <w:left w:val="none" w:sz="0" w:space="0" w:color="auto"/>
        <w:bottom w:val="none" w:sz="0" w:space="0" w:color="auto"/>
        <w:right w:val="none" w:sz="0" w:space="0" w:color="auto"/>
      </w:divBdr>
      <w:divsChild>
        <w:div w:id="1160082016">
          <w:marLeft w:val="360"/>
          <w:marRight w:val="0"/>
          <w:marTop w:val="200"/>
          <w:marBottom w:val="0"/>
          <w:divBdr>
            <w:top w:val="none" w:sz="0" w:space="0" w:color="auto"/>
            <w:left w:val="none" w:sz="0" w:space="0" w:color="auto"/>
            <w:bottom w:val="none" w:sz="0" w:space="0" w:color="auto"/>
            <w:right w:val="none" w:sz="0" w:space="0" w:color="auto"/>
          </w:divBdr>
        </w:div>
        <w:div w:id="1520005681">
          <w:marLeft w:val="360"/>
          <w:marRight w:val="0"/>
          <w:marTop w:val="200"/>
          <w:marBottom w:val="0"/>
          <w:divBdr>
            <w:top w:val="none" w:sz="0" w:space="0" w:color="auto"/>
            <w:left w:val="none" w:sz="0" w:space="0" w:color="auto"/>
            <w:bottom w:val="none" w:sz="0" w:space="0" w:color="auto"/>
            <w:right w:val="none" w:sz="0" w:space="0" w:color="auto"/>
          </w:divBdr>
        </w:div>
      </w:divsChild>
    </w:div>
    <w:div w:id="2039886667">
      <w:bodyDiv w:val="1"/>
      <w:marLeft w:val="0"/>
      <w:marRight w:val="0"/>
      <w:marTop w:val="0"/>
      <w:marBottom w:val="0"/>
      <w:divBdr>
        <w:top w:val="none" w:sz="0" w:space="0" w:color="auto"/>
        <w:left w:val="none" w:sz="0" w:space="0" w:color="auto"/>
        <w:bottom w:val="none" w:sz="0" w:space="0" w:color="auto"/>
        <w:right w:val="none" w:sz="0" w:space="0" w:color="auto"/>
      </w:divBdr>
    </w:div>
    <w:div w:id="2047945472">
      <w:bodyDiv w:val="1"/>
      <w:marLeft w:val="0"/>
      <w:marRight w:val="0"/>
      <w:marTop w:val="0"/>
      <w:marBottom w:val="0"/>
      <w:divBdr>
        <w:top w:val="none" w:sz="0" w:space="0" w:color="auto"/>
        <w:left w:val="none" w:sz="0" w:space="0" w:color="auto"/>
        <w:bottom w:val="none" w:sz="0" w:space="0" w:color="auto"/>
        <w:right w:val="none" w:sz="0" w:space="0" w:color="auto"/>
      </w:divBdr>
      <w:divsChild>
        <w:div w:id="1891765679">
          <w:marLeft w:val="806"/>
          <w:marRight w:val="0"/>
          <w:marTop w:val="0"/>
          <w:marBottom w:val="0"/>
          <w:divBdr>
            <w:top w:val="none" w:sz="0" w:space="0" w:color="auto"/>
            <w:left w:val="none" w:sz="0" w:space="0" w:color="auto"/>
            <w:bottom w:val="none" w:sz="0" w:space="0" w:color="auto"/>
            <w:right w:val="none" w:sz="0" w:space="0" w:color="auto"/>
          </w:divBdr>
        </w:div>
      </w:divsChild>
    </w:div>
    <w:div w:id="2064450646">
      <w:bodyDiv w:val="1"/>
      <w:marLeft w:val="0"/>
      <w:marRight w:val="0"/>
      <w:marTop w:val="0"/>
      <w:marBottom w:val="0"/>
      <w:divBdr>
        <w:top w:val="none" w:sz="0" w:space="0" w:color="auto"/>
        <w:left w:val="none" w:sz="0" w:space="0" w:color="auto"/>
        <w:bottom w:val="none" w:sz="0" w:space="0" w:color="auto"/>
        <w:right w:val="none" w:sz="0" w:space="0" w:color="auto"/>
      </w:divBdr>
      <w:divsChild>
        <w:div w:id="1756391561">
          <w:marLeft w:val="0"/>
          <w:marRight w:val="0"/>
          <w:marTop w:val="0"/>
          <w:marBottom w:val="0"/>
          <w:divBdr>
            <w:top w:val="none" w:sz="0" w:space="0" w:color="auto"/>
            <w:left w:val="none" w:sz="0" w:space="0" w:color="auto"/>
            <w:bottom w:val="none" w:sz="0" w:space="0" w:color="auto"/>
            <w:right w:val="none" w:sz="0" w:space="0" w:color="auto"/>
          </w:divBdr>
          <w:divsChild>
            <w:div w:id="2162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4820">
      <w:bodyDiv w:val="1"/>
      <w:marLeft w:val="0"/>
      <w:marRight w:val="0"/>
      <w:marTop w:val="0"/>
      <w:marBottom w:val="0"/>
      <w:divBdr>
        <w:top w:val="none" w:sz="0" w:space="0" w:color="auto"/>
        <w:left w:val="none" w:sz="0" w:space="0" w:color="auto"/>
        <w:bottom w:val="none" w:sz="0" w:space="0" w:color="auto"/>
        <w:right w:val="none" w:sz="0" w:space="0" w:color="auto"/>
      </w:divBdr>
      <w:divsChild>
        <w:div w:id="39794755">
          <w:marLeft w:val="0"/>
          <w:marRight w:val="0"/>
          <w:marTop w:val="0"/>
          <w:marBottom w:val="0"/>
          <w:divBdr>
            <w:top w:val="none" w:sz="0" w:space="0" w:color="auto"/>
            <w:left w:val="none" w:sz="0" w:space="0" w:color="auto"/>
            <w:bottom w:val="none" w:sz="0" w:space="0" w:color="auto"/>
            <w:right w:val="none" w:sz="0" w:space="0" w:color="auto"/>
          </w:divBdr>
          <w:divsChild>
            <w:div w:id="17780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ument.wlkata.com/?doc=/wlkata-mirobot-resources-for-education/matlab-and-coppeliasimv-re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itbotrobot.com/freedom-robotic-ar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papers.ssrn.com/sol3/papers.cfm?abstract_id=2941495"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learpathrobotics.com/blog/2023/06/university-of-texas-at-arlington-employs-husky-ugv-for-automated-plant-phenotyping/"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www.mathworks.com/help/sm/ug/urdf-model-impo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undp.org/sustainable-development-goals" TargetMode="External"/><Relationship Id="rId65" Type="http://schemas.openxmlformats.org/officeDocument/2006/relationships/hyperlink" Target="https://petercorke.com/toolboxes/robotics-toolbo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C2DE0-7A0D-49B9-9067-4104A4879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17</Pages>
  <Words>5751</Words>
  <Characters>39514</Characters>
  <Application>Microsoft Office Word</Application>
  <DocSecurity>0</DocSecurity>
  <Lines>329</Lines>
  <Paragraphs>90</Paragraphs>
  <ScaleCrop>false</ScaleCrop>
  <HeadingPairs>
    <vt:vector size="2" baseType="variant">
      <vt:variant>
        <vt:lpstr>Title</vt:lpstr>
      </vt:variant>
      <vt:variant>
        <vt:i4>1</vt:i4>
      </vt:variant>
    </vt:vector>
  </HeadingPairs>
  <TitlesOfParts>
    <vt:vector size="1" baseType="lpstr">
      <vt:lpstr>IEEE Conference Paper Template</vt:lpstr>
    </vt:vector>
  </TitlesOfParts>
  <Company>NTUME</Company>
  <LinksUpToDate>false</LinksUpToDate>
  <CharactersWithSpaces>45175</CharactersWithSpaces>
  <SharedDoc>false</SharedDoc>
  <HLinks>
    <vt:vector size="42" baseType="variant">
      <vt:variant>
        <vt:i4>7340129</vt:i4>
      </vt:variant>
      <vt:variant>
        <vt:i4>21</vt:i4>
      </vt:variant>
      <vt:variant>
        <vt:i4>0</vt:i4>
      </vt:variant>
      <vt:variant>
        <vt:i4>5</vt:i4>
      </vt:variant>
      <vt:variant>
        <vt:lpwstr>https://petercorke.com/toolboxes/robotics-toolbox/</vt:lpwstr>
      </vt:variant>
      <vt:variant>
        <vt:lpwstr/>
      </vt:variant>
      <vt:variant>
        <vt:i4>3539020</vt:i4>
      </vt:variant>
      <vt:variant>
        <vt:i4>18</vt:i4>
      </vt:variant>
      <vt:variant>
        <vt:i4>0</vt:i4>
      </vt:variant>
      <vt:variant>
        <vt:i4>5</vt:i4>
      </vt:variant>
      <vt:variant>
        <vt:lpwstr>https://papers.ssrn.com/sol3/papers.cfm?abstract_id=2941495</vt:lpwstr>
      </vt:variant>
      <vt:variant>
        <vt:lpwstr/>
      </vt:variant>
      <vt:variant>
        <vt:i4>5111814</vt:i4>
      </vt:variant>
      <vt:variant>
        <vt:i4>15</vt:i4>
      </vt:variant>
      <vt:variant>
        <vt:i4>0</vt:i4>
      </vt:variant>
      <vt:variant>
        <vt:i4>5</vt:i4>
      </vt:variant>
      <vt:variant>
        <vt:lpwstr>https://document.wlkata.com/?doc=/wlkata-mirobot-resources-for-education/matlab-and-coppeliasimv-rep/</vt:lpwstr>
      </vt:variant>
      <vt:variant>
        <vt:lpwstr/>
      </vt:variant>
      <vt:variant>
        <vt:i4>7143549</vt:i4>
      </vt:variant>
      <vt:variant>
        <vt:i4>12</vt:i4>
      </vt:variant>
      <vt:variant>
        <vt:i4>0</vt:i4>
      </vt:variant>
      <vt:variant>
        <vt:i4>5</vt:i4>
      </vt:variant>
      <vt:variant>
        <vt:lpwstr>https://www.mathworks.com/help/sm/ug/urdf-model-import.html</vt:lpwstr>
      </vt:variant>
      <vt:variant>
        <vt:lpwstr/>
      </vt:variant>
      <vt:variant>
        <vt:i4>1376344</vt:i4>
      </vt:variant>
      <vt:variant>
        <vt:i4>9</vt:i4>
      </vt:variant>
      <vt:variant>
        <vt:i4>0</vt:i4>
      </vt:variant>
      <vt:variant>
        <vt:i4>5</vt:i4>
      </vt:variant>
      <vt:variant>
        <vt:lpwstr>https://www.hitbotrobot.com/freedom-robotic-arm/</vt:lpwstr>
      </vt:variant>
      <vt:variant>
        <vt:lpwstr/>
      </vt:variant>
      <vt:variant>
        <vt:i4>3932200</vt:i4>
      </vt:variant>
      <vt:variant>
        <vt:i4>6</vt:i4>
      </vt:variant>
      <vt:variant>
        <vt:i4>0</vt:i4>
      </vt:variant>
      <vt:variant>
        <vt:i4>5</vt:i4>
      </vt:variant>
      <vt:variant>
        <vt:lpwstr>https://www.undp.org/sustainable-development-goals</vt:lpwstr>
      </vt:variant>
      <vt:variant>
        <vt:lpwstr/>
      </vt:variant>
      <vt:variant>
        <vt:i4>6946935</vt:i4>
      </vt:variant>
      <vt:variant>
        <vt:i4>3</vt:i4>
      </vt:variant>
      <vt:variant>
        <vt:i4>0</vt:i4>
      </vt:variant>
      <vt:variant>
        <vt:i4>5</vt:i4>
      </vt:variant>
      <vt:variant>
        <vt:lpwstr>https://clearpathrobotics.com/blog/2023/06/university-of-texas-at-arlington-employs-husky-ugv-for-automated-plant-phenotyping/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Conference Paper Template</dc:title>
  <dc:subject/>
  <dc:creator>Max</dc:creator>
  <cp:keywords/>
  <cp:lastModifiedBy>Tiong Ji Kai</cp:lastModifiedBy>
  <cp:revision>556</cp:revision>
  <cp:lastPrinted>2004-02-04T14:56:00Z</cp:lastPrinted>
  <dcterms:created xsi:type="dcterms:W3CDTF">2023-06-26T17:03:00Z</dcterms:created>
  <dcterms:modified xsi:type="dcterms:W3CDTF">2023-07-04T19:58:00Z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249955454</vt:i4>
  </property>
  <property fmtid="{D5CDD505-2E9C-101B-9397-08002B2CF9AE}" pid="3" name="_EmailSubject">
    <vt:lpwstr>RE: Re: WCICA2004英文论文格式</vt:lpwstr>
  </property>
  <property fmtid="{D5CDD505-2E9C-101B-9397-08002B2CF9AE}" pid="4" name="_AuthorEmail">
    <vt:lpwstr>max@ee.cuhk.edu.hk</vt:lpwstr>
  </property>
  <property fmtid="{D5CDD505-2E9C-101B-9397-08002B2CF9AE}" pid="5" name="_AuthorEmailDisplayName">
    <vt:lpwstr>Max Meng</vt:lpwstr>
  </property>
  <property fmtid="{D5CDD505-2E9C-101B-9397-08002B2CF9AE}" pid="6" name="_ReviewingToolsShownOnce">
    <vt:lpwstr/>
  </property>
  <property fmtid="{D5CDD505-2E9C-101B-9397-08002B2CF9AE}" pid="7" name="GrammarlyDocumentId">
    <vt:lpwstr>a6223d82539fb0e480b2ed553954f0b25c4072acc8613f6c7fa5e21c5c17388d</vt:lpwstr>
  </property>
</Properties>
</file>